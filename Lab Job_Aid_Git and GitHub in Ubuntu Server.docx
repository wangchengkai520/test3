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7FD93525" w14:textId="5EAC32A7" w:rsidR="00B608E0" w:rsidRPr="00256B23" w:rsidDel="00DE500A" w:rsidRDefault="034F7978">
      <w:pPr>
        <w:jc w:val="center"/>
        <w:rPr>
          <w:sz w:val="22"/>
          <w:szCs w:val="22"/>
        </w:rPr>
      </w:pPr>
      <w:bookmarkStart w:id="0" w:name="_Hlk36143720"/>
      <w:r w:rsidRPr="00256B23">
        <w:rPr>
          <w:b/>
          <w:bCs/>
          <w:sz w:val="22"/>
          <w:szCs w:val="22"/>
        </w:rPr>
        <w:t>Git and Git</w:t>
      </w:r>
      <w:r w:rsidR="00FA1244">
        <w:rPr>
          <w:b/>
          <w:bCs/>
          <w:sz w:val="22"/>
          <w:szCs w:val="22"/>
        </w:rPr>
        <w:t>H</w:t>
      </w:r>
      <w:r w:rsidRPr="00256B23">
        <w:rPr>
          <w:b/>
          <w:bCs/>
          <w:sz w:val="22"/>
          <w:szCs w:val="22"/>
        </w:rPr>
        <w:t>ub in Ubuntu</w:t>
      </w:r>
      <w:r w:rsidR="009E6437" w:rsidRPr="00256B23">
        <w:rPr>
          <w:b/>
          <w:bCs/>
          <w:sz w:val="22"/>
          <w:szCs w:val="22"/>
        </w:rPr>
        <w:t xml:space="preserve"> Server</w:t>
      </w:r>
    </w:p>
    <w:bookmarkEnd w:id="0"/>
    <w:p w14:paraId="5286B704" w14:textId="7C9BB9BC" w:rsidR="273FD9C9" w:rsidRDefault="1C28DFA2" w:rsidP="00036615">
      <w:pPr>
        <w:jc w:val="center"/>
      </w:pPr>
      <w:r>
        <w:rPr>
          <w:noProof/>
        </w:rPr>
        <w:drawing>
          <wp:inline distT="0" distB="0" distL="0" distR="0" wp14:anchorId="41C511D9" wp14:editId="6055DADA">
            <wp:extent cx="647700" cy="647700"/>
            <wp:effectExtent l="0" t="0" r="0" b="0"/>
            <wp:docPr id="1919385696" name="Picture 1919385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6B23">
        <w:rPr>
          <w:noProof/>
          <w:sz w:val="22"/>
          <w:szCs w:val="22"/>
        </w:rPr>
        <w:drawing>
          <wp:inline distT="0" distB="0" distL="0" distR="0" wp14:anchorId="2953A8EF" wp14:editId="3FC7558B">
            <wp:extent cx="781050" cy="781050"/>
            <wp:effectExtent l="0" t="0" r="0" b="0"/>
            <wp:docPr id="2040883146" name="Picture 2040883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D18294" wp14:editId="787B234A">
            <wp:extent cx="762000" cy="762000"/>
            <wp:effectExtent l="0" t="0" r="0" b="0"/>
            <wp:docPr id="307124054" name="Picture 307124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FA0CC" w14:textId="2946CDA3" w:rsidR="00B868FB" w:rsidRPr="00256B23" w:rsidRDefault="00B868FB" w:rsidP="008F27EC">
      <w:pPr>
        <w:jc w:val="center"/>
        <w:rPr>
          <w:sz w:val="22"/>
          <w:szCs w:val="22"/>
        </w:rPr>
      </w:pPr>
    </w:p>
    <w:p w14:paraId="47DEB643" w14:textId="4F126ED4" w:rsidR="00252C3D" w:rsidRPr="00256B23" w:rsidRDefault="1C28DFA2">
      <w:pPr>
        <w:rPr>
          <w:b/>
          <w:bCs/>
          <w:sz w:val="22"/>
          <w:szCs w:val="22"/>
        </w:rPr>
      </w:pPr>
      <w:r w:rsidRPr="00256B23">
        <w:rPr>
          <w:b/>
          <w:bCs/>
          <w:sz w:val="22"/>
          <w:szCs w:val="22"/>
        </w:rPr>
        <w:t>L</w:t>
      </w:r>
      <w:r w:rsidR="000A32D3" w:rsidRPr="00256B23">
        <w:rPr>
          <w:b/>
          <w:bCs/>
          <w:sz w:val="22"/>
          <w:szCs w:val="22"/>
        </w:rPr>
        <w:t>earning Outcomes</w:t>
      </w:r>
    </w:p>
    <w:p w14:paraId="47A6851A" w14:textId="014DD380" w:rsidR="70F3B013" w:rsidRPr="00256B23" w:rsidRDefault="70F3B013" w:rsidP="0043527B">
      <w:pPr>
        <w:pStyle w:val="ListParagraph"/>
        <w:numPr>
          <w:ilvl w:val="0"/>
          <w:numId w:val="1"/>
        </w:numPr>
        <w:spacing w:line="259" w:lineRule="auto"/>
        <w:ind w:left="360"/>
        <w:rPr>
          <w:color w:val="000000" w:themeColor="text1"/>
          <w:sz w:val="22"/>
          <w:szCs w:val="22"/>
        </w:rPr>
      </w:pPr>
      <w:r w:rsidRPr="00256B23">
        <w:rPr>
          <w:sz w:val="22"/>
          <w:szCs w:val="22"/>
        </w:rPr>
        <w:t>Understand the concept of</w:t>
      </w:r>
      <w:r w:rsidR="718A6D78" w:rsidRPr="00256B23">
        <w:rPr>
          <w:sz w:val="22"/>
          <w:szCs w:val="22"/>
        </w:rPr>
        <w:t xml:space="preserve"> version control system (VCS)</w:t>
      </w:r>
    </w:p>
    <w:p w14:paraId="1246AC51" w14:textId="3978AEA6" w:rsidR="60CADEB5" w:rsidRPr="00256B23" w:rsidRDefault="60CADEB5" w:rsidP="0043527B">
      <w:pPr>
        <w:pStyle w:val="ListParagraph"/>
        <w:numPr>
          <w:ilvl w:val="0"/>
          <w:numId w:val="1"/>
        </w:numPr>
        <w:spacing w:line="259" w:lineRule="auto"/>
        <w:ind w:left="360"/>
        <w:rPr>
          <w:color w:val="000000" w:themeColor="text1"/>
          <w:sz w:val="22"/>
          <w:szCs w:val="22"/>
        </w:rPr>
      </w:pPr>
      <w:bookmarkStart w:id="1" w:name="_Hlk36144133"/>
      <w:r w:rsidRPr="00256B23">
        <w:rPr>
          <w:sz w:val="22"/>
          <w:szCs w:val="22"/>
        </w:rPr>
        <w:t>C</w:t>
      </w:r>
      <w:r w:rsidR="74A05A66" w:rsidRPr="00256B23">
        <w:rPr>
          <w:sz w:val="22"/>
          <w:szCs w:val="22"/>
        </w:rPr>
        <w:t>reate Git</w:t>
      </w:r>
      <w:r w:rsidR="00FA1244">
        <w:rPr>
          <w:sz w:val="22"/>
          <w:szCs w:val="22"/>
        </w:rPr>
        <w:t>H</w:t>
      </w:r>
      <w:r w:rsidR="74A05A66" w:rsidRPr="00256B23">
        <w:rPr>
          <w:sz w:val="22"/>
          <w:szCs w:val="22"/>
        </w:rPr>
        <w:t>ub account</w:t>
      </w:r>
    </w:p>
    <w:p w14:paraId="5C649321" w14:textId="1CD89EC3" w:rsidR="065A14F1" w:rsidRPr="00256B23" w:rsidRDefault="4769A492" w:rsidP="0043527B">
      <w:pPr>
        <w:pStyle w:val="ListParagraph"/>
        <w:numPr>
          <w:ilvl w:val="0"/>
          <w:numId w:val="1"/>
        </w:numPr>
        <w:spacing w:line="259" w:lineRule="auto"/>
        <w:ind w:left="360"/>
        <w:rPr>
          <w:color w:val="000000" w:themeColor="text1"/>
          <w:sz w:val="22"/>
          <w:szCs w:val="22"/>
        </w:rPr>
      </w:pPr>
      <w:r w:rsidRPr="00256B23">
        <w:rPr>
          <w:sz w:val="22"/>
          <w:szCs w:val="22"/>
        </w:rPr>
        <w:t>Create Git</w:t>
      </w:r>
      <w:r w:rsidR="00FA1244">
        <w:rPr>
          <w:sz w:val="22"/>
          <w:szCs w:val="22"/>
        </w:rPr>
        <w:t>H</w:t>
      </w:r>
      <w:r w:rsidRPr="00256B23">
        <w:rPr>
          <w:sz w:val="22"/>
          <w:szCs w:val="22"/>
        </w:rPr>
        <w:t>ub repository</w:t>
      </w:r>
    </w:p>
    <w:p w14:paraId="2FCAB306" w14:textId="27749AD5" w:rsidR="70F3B013" w:rsidRPr="00256B23" w:rsidRDefault="70F3B013" w:rsidP="0043527B">
      <w:pPr>
        <w:pStyle w:val="ListParagraph"/>
        <w:numPr>
          <w:ilvl w:val="0"/>
          <w:numId w:val="1"/>
        </w:numPr>
        <w:spacing w:line="259" w:lineRule="auto"/>
        <w:ind w:left="360"/>
        <w:rPr>
          <w:color w:val="000000" w:themeColor="text1"/>
          <w:sz w:val="22"/>
          <w:szCs w:val="22"/>
        </w:rPr>
      </w:pPr>
      <w:r w:rsidRPr="00256B23">
        <w:rPr>
          <w:sz w:val="22"/>
          <w:szCs w:val="22"/>
        </w:rPr>
        <w:t>Use Git, Git</w:t>
      </w:r>
      <w:r w:rsidR="00FA1244">
        <w:rPr>
          <w:sz w:val="22"/>
          <w:szCs w:val="22"/>
        </w:rPr>
        <w:t>H</w:t>
      </w:r>
      <w:r w:rsidRPr="00256B23">
        <w:rPr>
          <w:sz w:val="22"/>
          <w:szCs w:val="22"/>
        </w:rPr>
        <w:t>ub</w:t>
      </w:r>
    </w:p>
    <w:p w14:paraId="2CFED9ED" w14:textId="627736D2" w:rsidR="70F3B013" w:rsidRPr="00256B23" w:rsidRDefault="70F3B013" w:rsidP="0043527B">
      <w:pPr>
        <w:pStyle w:val="ListParagraph"/>
        <w:numPr>
          <w:ilvl w:val="0"/>
          <w:numId w:val="1"/>
        </w:numPr>
        <w:spacing w:line="259" w:lineRule="auto"/>
        <w:ind w:left="360"/>
        <w:rPr>
          <w:color w:val="000000" w:themeColor="text1"/>
          <w:sz w:val="22"/>
          <w:szCs w:val="22"/>
        </w:rPr>
      </w:pPr>
      <w:r w:rsidRPr="00256B23">
        <w:rPr>
          <w:sz w:val="22"/>
          <w:szCs w:val="22"/>
        </w:rPr>
        <w:t xml:space="preserve">Do 1 add, </w:t>
      </w:r>
      <w:r w:rsidR="008B11F8" w:rsidRPr="00256B23">
        <w:rPr>
          <w:sz w:val="22"/>
          <w:szCs w:val="22"/>
        </w:rPr>
        <w:t>commit,</w:t>
      </w:r>
      <w:r w:rsidRPr="00256B23">
        <w:rPr>
          <w:sz w:val="22"/>
          <w:szCs w:val="22"/>
        </w:rPr>
        <w:t xml:space="preserve"> and push</w:t>
      </w:r>
      <w:r w:rsidR="006671D8">
        <w:rPr>
          <w:sz w:val="22"/>
          <w:szCs w:val="22"/>
        </w:rPr>
        <w:t xml:space="preserve"> git operation</w:t>
      </w:r>
    </w:p>
    <w:bookmarkEnd w:id="1"/>
    <w:p w14:paraId="7D2F681A" w14:textId="77777777" w:rsidR="004C21BC" w:rsidRPr="00256B23" w:rsidRDefault="004C21BC">
      <w:pPr>
        <w:rPr>
          <w:b/>
          <w:bCs/>
          <w:sz w:val="22"/>
          <w:szCs w:val="22"/>
        </w:rPr>
      </w:pPr>
    </w:p>
    <w:p w14:paraId="3416238E" w14:textId="25AF7C7D" w:rsidR="006A475E" w:rsidRDefault="006A475E">
      <w:pPr>
        <w:rPr>
          <w:b/>
          <w:bCs/>
          <w:sz w:val="22"/>
          <w:szCs w:val="22"/>
        </w:rPr>
      </w:pPr>
    </w:p>
    <w:p w14:paraId="3DEEE448" w14:textId="7D21C167" w:rsidR="006A475E" w:rsidRDefault="00B87C1C" w:rsidP="006A475E">
      <w:pPr>
        <w:spacing w:line="0" w:lineRule="atLeast"/>
        <w:rPr>
          <w:b/>
          <w:sz w:val="22"/>
        </w:rPr>
      </w:pPr>
      <w:r>
        <w:rPr>
          <w:b/>
          <w:sz w:val="22"/>
        </w:rPr>
        <w:t xml:space="preserve">Assignment </w:t>
      </w:r>
      <w:r w:rsidR="006A475E">
        <w:rPr>
          <w:b/>
          <w:sz w:val="22"/>
        </w:rPr>
        <w:t>Submission:</w:t>
      </w:r>
    </w:p>
    <w:p w14:paraId="10B861AB" w14:textId="7B804069" w:rsidR="006A475E" w:rsidRPr="001E09B8" w:rsidRDefault="006A475E" w:rsidP="006A475E">
      <w:pPr>
        <w:pStyle w:val="ListParagraph"/>
        <w:numPr>
          <w:ilvl w:val="0"/>
          <w:numId w:val="14"/>
        </w:numPr>
      </w:pPr>
      <w:r w:rsidRPr="00465C1C">
        <w:rPr>
          <w:i/>
          <w:iCs/>
        </w:rPr>
        <w:t>Capture screen shots of your practice session results and paste</w:t>
      </w:r>
      <w:r w:rsidRPr="00465C1C">
        <w:t xml:space="preserve"> </w:t>
      </w:r>
      <w:r w:rsidRPr="00465C1C">
        <w:rPr>
          <w:b/>
          <w:bCs/>
          <w:i/>
          <w:iCs/>
        </w:rPr>
        <w:t>into this document accordingly</w:t>
      </w:r>
      <w:r w:rsidRPr="00465C1C">
        <w:rPr>
          <w:i/>
          <w:iCs/>
        </w:rPr>
        <w:t>.</w:t>
      </w:r>
    </w:p>
    <w:p w14:paraId="0233F65B" w14:textId="258F80B7" w:rsidR="0012739C" w:rsidRPr="00943C68" w:rsidRDefault="0012739C" w:rsidP="006A475E">
      <w:pPr>
        <w:pStyle w:val="ListParagraph"/>
        <w:numPr>
          <w:ilvl w:val="0"/>
          <w:numId w:val="14"/>
        </w:numPr>
        <w:rPr>
          <w:highlight w:val="yellow"/>
        </w:rPr>
      </w:pPr>
      <w:r w:rsidRPr="00943C68">
        <w:rPr>
          <w:i/>
          <w:iCs/>
          <w:highlight w:val="yellow"/>
        </w:rPr>
        <w:t>Your can choose a different Git Repository for</w:t>
      </w:r>
      <w:r w:rsidR="00565A57" w:rsidRPr="00943C68">
        <w:rPr>
          <w:i/>
          <w:iCs/>
          <w:highlight w:val="yellow"/>
        </w:rPr>
        <w:t xml:space="preserve"> practice in</w:t>
      </w:r>
      <w:r w:rsidRPr="00943C68">
        <w:rPr>
          <w:i/>
          <w:iCs/>
          <w:highlight w:val="yellow"/>
        </w:rPr>
        <w:t xml:space="preserve"> this exercise.</w:t>
      </w:r>
    </w:p>
    <w:p w14:paraId="0C87A9DA" w14:textId="77777777" w:rsidR="006A475E" w:rsidRPr="00465C1C" w:rsidRDefault="006A475E" w:rsidP="006A475E">
      <w:pPr>
        <w:pStyle w:val="ListParagraph"/>
        <w:numPr>
          <w:ilvl w:val="0"/>
          <w:numId w:val="14"/>
        </w:numPr>
        <w:rPr>
          <w:i/>
          <w:iCs/>
        </w:rPr>
      </w:pPr>
      <w:r w:rsidRPr="00465C1C">
        <w:rPr>
          <w:i/>
          <w:iCs/>
        </w:rPr>
        <w:t>Add/Replace the “demo” screen shots seen in this document with your results.</w:t>
      </w:r>
    </w:p>
    <w:p w14:paraId="4B8BC3AC" w14:textId="77777777" w:rsidR="006A475E" w:rsidRPr="00465C1C" w:rsidRDefault="006A475E" w:rsidP="006A475E">
      <w:pPr>
        <w:pStyle w:val="ListParagraph"/>
        <w:numPr>
          <w:ilvl w:val="0"/>
          <w:numId w:val="14"/>
        </w:numPr>
        <w:rPr>
          <w:i/>
          <w:iCs/>
        </w:rPr>
      </w:pPr>
      <w:r w:rsidRPr="00465C1C">
        <w:rPr>
          <w:i/>
          <w:iCs/>
        </w:rPr>
        <w:t>Please elaborate as needed.</w:t>
      </w:r>
    </w:p>
    <w:p w14:paraId="4BDE6F28" w14:textId="77777777" w:rsidR="006A475E" w:rsidRPr="00795E24" w:rsidRDefault="006A475E" w:rsidP="006A475E">
      <w:pPr>
        <w:pStyle w:val="NoSpacing"/>
      </w:pPr>
      <w:r w:rsidRPr="00465C1C">
        <w:t xml:space="preserve">Please submit online.  If that fails, email your results </w:t>
      </w:r>
      <w:r>
        <w:t>to our course TA. T</w:t>
      </w:r>
      <w:r w:rsidRPr="00465C1C">
        <w:t xml:space="preserve">he subject of the email should be: </w:t>
      </w:r>
      <w:r w:rsidRPr="000F2943">
        <w:rPr>
          <w:color w:val="FF0000"/>
        </w:rPr>
        <w:t>[Your StudentID, Assignment Name]</w:t>
      </w:r>
    </w:p>
    <w:p w14:paraId="5847964F" w14:textId="77777777" w:rsidR="006A475E" w:rsidRDefault="006A475E">
      <w:pPr>
        <w:rPr>
          <w:b/>
          <w:bCs/>
          <w:sz w:val="22"/>
          <w:szCs w:val="22"/>
        </w:rPr>
      </w:pPr>
    </w:p>
    <w:p w14:paraId="5F6E389E" w14:textId="77777777" w:rsidR="006A475E" w:rsidRDefault="006A475E">
      <w:pPr>
        <w:rPr>
          <w:b/>
          <w:bCs/>
          <w:sz w:val="22"/>
          <w:szCs w:val="22"/>
        </w:rPr>
      </w:pPr>
    </w:p>
    <w:p w14:paraId="788635FC" w14:textId="77777777" w:rsidR="006A475E" w:rsidRDefault="006A475E">
      <w:pPr>
        <w:rPr>
          <w:b/>
          <w:bCs/>
          <w:sz w:val="22"/>
          <w:szCs w:val="22"/>
        </w:rPr>
      </w:pPr>
    </w:p>
    <w:p w14:paraId="44E52454" w14:textId="77777777" w:rsidR="006A475E" w:rsidRDefault="006A475E">
      <w:pPr>
        <w:rPr>
          <w:b/>
          <w:bCs/>
          <w:sz w:val="22"/>
          <w:szCs w:val="22"/>
        </w:rPr>
      </w:pPr>
    </w:p>
    <w:p w14:paraId="7CFCD234" w14:textId="4FD1F65D" w:rsidR="36B6D58F" w:rsidRPr="00256B23" w:rsidRDefault="36B6D58F">
      <w:pPr>
        <w:rPr>
          <w:b/>
          <w:bCs/>
          <w:sz w:val="22"/>
          <w:szCs w:val="22"/>
        </w:rPr>
      </w:pPr>
      <w:r w:rsidRPr="00256B23">
        <w:rPr>
          <w:b/>
          <w:bCs/>
          <w:sz w:val="22"/>
          <w:szCs w:val="22"/>
        </w:rPr>
        <w:t>Before you start</w:t>
      </w:r>
    </w:p>
    <w:p w14:paraId="0A4EBAB1" w14:textId="17437B71" w:rsidR="0517C66A" w:rsidRPr="00256B23" w:rsidRDefault="36B6D58F">
      <w:pPr>
        <w:rPr>
          <w:b/>
          <w:bCs/>
          <w:sz w:val="22"/>
          <w:szCs w:val="22"/>
        </w:rPr>
      </w:pPr>
      <w:r w:rsidRPr="00256B23">
        <w:rPr>
          <w:sz w:val="22"/>
          <w:szCs w:val="22"/>
        </w:rPr>
        <w:t xml:space="preserve">Version control system </w:t>
      </w:r>
      <w:r w:rsidR="4A602336" w:rsidRPr="00256B23">
        <w:rPr>
          <w:sz w:val="22"/>
          <w:szCs w:val="22"/>
        </w:rPr>
        <w:t>(VCS)</w:t>
      </w:r>
      <w:r w:rsidR="488862F5" w:rsidRPr="00256B23">
        <w:rPr>
          <w:sz w:val="22"/>
          <w:szCs w:val="22"/>
        </w:rPr>
        <w:t xml:space="preserve"> </w:t>
      </w:r>
      <w:r w:rsidR="0517C66A" w:rsidRPr="00256B23">
        <w:rPr>
          <w:sz w:val="22"/>
          <w:szCs w:val="22"/>
        </w:rPr>
        <w:t>is created to makes it easy to store different versions of the project you are working at</w:t>
      </w:r>
      <w:r w:rsidR="7A4F278F" w:rsidRPr="00256B23">
        <w:rPr>
          <w:sz w:val="22"/>
          <w:szCs w:val="22"/>
        </w:rPr>
        <w:t xml:space="preserve"> </w:t>
      </w:r>
      <w:r w:rsidR="0517C66A" w:rsidRPr="00256B23">
        <w:rPr>
          <w:sz w:val="22"/>
          <w:szCs w:val="22"/>
        </w:rPr>
        <w:t>any time (without any fixed rules, time or rules). You can easily restore an earlier record and compare the content with the current data to find the difference</w:t>
      </w:r>
      <w:r w:rsidR="089E75B5" w:rsidRPr="00256B23">
        <w:rPr>
          <w:sz w:val="22"/>
          <w:szCs w:val="22"/>
        </w:rPr>
        <w:t>s</w:t>
      </w:r>
      <w:r w:rsidR="0517C66A" w:rsidRPr="00256B23">
        <w:rPr>
          <w:sz w:val="22"/>
          <w:szCs w:val="22"/>
        </w:rPr>
        <w:t xml:space="preserve">. </w:t>
      </w:r>
      <w:r w:rsidR="7A4F278F" w:rsidRPr="00256B23">
        <w:rPr>
          <w:sz w:val="22"/>
          <w:szCs w:val="22"/>
        </w:rPr>
        <w:t>In addition</w:t>
      </w:r>
      <w:r w:rsidR="0517C66A" w:rsidRPr="00256B23">
        <w:rPr>
          <w:sz w:val="22"/>
          <w:szCs w:val="22"/>
        </w:rPr>
        <w:t xml:space="preserve">, it also </w:t>
      </w:r>
      <w:r w:rsidR="6EE6DE2B" w:rsidRPr="00256B23">
        <w:rPr>
          <w:sz w:val="22"/>
          <w:szCs w:val="22"/>
        </w:rPr>
        <w:t>an effective tool</w:t>
      </w:r>
      <w:r w:rsidR="0517C66A" w:rsidRPr="00256B23">
        <w:rPr>
          <w:sz w:val="22"/>
          <w:szCs w:val="22"/>
        </w:rPr>
        <w:t xml:space="preserve"> to cooperate with many other people in the same project.</w:t>
      </w:r>
      <w:r w:rsidR="10EA40F4" w:rsidRPr="00256B23">
        <w:rPr>
          <w:sz w:val="22"/>
          <w:szCs w:val="22"/>
        </w:rPr>
        <w:t xml:space="preserve"> In this module, we will learn about one of the most popular VCS which is </w:t>
      </w:r>
      <w:r w:rsidR="22D9D441" w:rsidRPr="00256B23">
        <w:rPr>
          <w:sz w:val="22"/>
          <w:szCs w:val="22"/>
        </w:rPr>
        <w:t>Git and Git</w:t>
      </w:r>
      <w:r w:rsidR="00FA1244">
        <w:rPr>
          <w:sz w:val="22"/>
          <w:szCs w:val="22"/>
        </w:rPr>
        <w:t>H</w:t>
      </w:r>
      <w:r w:rsidR="22D9D441" w:rsidRPr="00256B23">
        <w:rPr>
          <w:sz w:val="22"/>
          <w:szCs w:val="22"/>
        </w:rPr>
        <w:t>ub</w:t>
      </w:r>
      <w:r w:rsidR="37529C37" w:rsidRPr="00256B23">
        <w:rPr>
          <w:sz w:val="22"/>
          <w:szCs w:val="22"/>
        </w:rPr>
        <w:t>.</w:t>
      </w:r>
    </w:p>
    <w:p w14:paraId="488F989B" w14:textId="090E8FB1" w:rsidR="37529C37" w:rsidRPr="00256B23" w:rsidRDefault="37529C37">
      <w:pPr>
        <w:rPr>
          <w:sz w:val="22"/>
          <w:szCs w:val="22"/>
        </w:rPr>
      </w:pPr>
    </w:p>
    <w:p w14:paraId="03FAF495" w14:textId="041B2477" w:rsidR="37529C37" w:rsidRPr="00256B23" w:rsidDel="1B641BA4" w:rsidRDefault="7BF6FC6A">
      <w:pPr>
        <w:rPr>
          <w:b/>
          <w:bCs/>
          <w:sz w:val="22"/>
          <w:szCs w:val="22"/>
        </w:rPr>
      </w:pPr>
      <w:r w:rsidRPr="00256B23">
        <w:rPr>
          <w:sz w:val="22"/>
          <w:szCs w:val="22"/>
        </w:rPr>
        <w:t xml:space="preserve">First of all, </w:t>
      </w:r>
      <w:r w:rsidR="37529C37" w:rsidRPr="00256B23">
        <w:rPr>
          <w:sz w:val="22"/>
          <w:szCs w:val="22"/>
        </w:rPr>
        <w:t>Git and Git</w:t>
      </w:r>
      <w:r w:rsidR="00FA1244">
        <w:rPr>
          <w:sz w:val="22"/>
          <w:szCs w:val="22"/>
        </w:rPr>
        <w:t>H</w:t>
      </w:r>
      <w:r w:rsidR="37529C37" w:rsidRPr="00256B23">
        <w:rPr>
          <w:sz w:val="22"/>
          <w:szCs w:val="22"/>
        </w:rPr>
        <w:t>ub</w:t>
      </w:r>
      <w:r w:rsidRPr="00256B23">
        <w:rPr>
          <w:sz w:val="22"/>
          <w:szCs w:val="22"/>
        </w:rPr>
        <w:t xml:space="preserve"> are not the same thing. </w:t>
      </w:r>
      <w:r w:rsidR="27CA1541" w:rsidRPr="00256B23">
        <w:rPr>
          <w:sz w:val="22"/>
          <w:szCs w:val="22"/>
        </w:rPr>
        <w:t>Git</w:t>
      </w:r>
      <w:r w:rsidR="0028B1A0" w:rsidRPr="00256B23">
        <w:rPr>
          <w:sz w:val="22"/>
          <w:szCs w:val="22"/>
        </w:rPr>
        <w:t xml:space="preserve"> is a V</w:t>
      </w:r>
      <w:r w:rsidR="0F37CB95" w:rsidRPr="00256B23">
        <w:rPr>
          <w:sz w:val="22"/>
          <w:szCs w:val="22"/>
        </w:rPr>
        <w:t xml:space="preserve">CS </w:t>
      </w:r>
      <w:r w:rsidR="74EE8933" w:rsidRPr="00256B23">
        <w:rPr>
          <w:sz w:val="22"/>
          <w:szCs w:val="22"/>
        </w:rPr>
        <w:t>while Git</w:t>
      </w:r>
      <w:r w:rsidR="00FA1244">
        <w:rPr>
          <w:sz w:val="22"/>
          <w:szCs w:val="22"/>
        </w:rPr>
        <w:t>H</w:t>
      </w:r>
      <w:r w:rsidR="74EE8933" w:rsidRPr="00256B23">
        <w:rPr>
          <w:sz w:val="22"/>
          <w:szCs w:val="22"/>
        </w:rPr>
        <w:t xml:space="preserve">ub is </w:t>
      </w:r>
      <w:r w:rsidR="1B641BA4" w:rsidRPr="00256B23">
        <w:rPr>
          <w:sz w:val="22"/>
          <w:szCs w:val="22"/>
        </w:rPr>
        <w:t xml:space="preserve">a hosting server for software development version control. </w:t>
      </w:r>
      <w:r w:rsidR="602FB4E0" w:rsidRPr="00256B23">
        <w:rPr>
          <w:sz w:val="22"/>
          <w:szCs w:val="22"/>
        </w:rPr>
        <w:t>T</w:t>
      </w:r>
      <w:r w:rsidR="3F0BE3E3" w:rsidRPr="00256B23">
        <w:rPr>
          <w:sz w:val="22"/>
          <w:szCs w:val="22"/>
        </w:rPr>
        <w:t>he way Git works is that it create</w:t>
      </w:r>
      <w:r w:rsidR="61AB89CB" w:rsidRPr="00256B23">
        <w:rPr>
          <w:sz w:val="22"/>
          <w:szCs w:val="22"/>
        </w:rPr>
        <w:t>s</w:t>
      </w:r>
      <w:r w:rsidR="3F0BE3E3" w:rsidRPr="00256B23">
        <w:rPr>
          <w:sz w:val="22"/>
          <w:szCs w:val="22"/>
        </w:rPr>
        <w:t xml:space="preserve"> a </w:t>
      </w:r>
      <w:r w:rsidR="3F0BE3E3" w:rsidRPr="00256B23">
        <w:rPr>
          <w:b/>
          <w:bCs/>
          <w:sz w:val="22"/>
          <w:szCs w:val="22"/>
        </w:rPr>
        <w:t xml:space="preserve">repository </w:t>
      </w:r>
      <w:r w:rsidR="61AB89CB" w:rsidRPr="00256B23">
        <w:rPr>
          <w:sz w:val="22"/>
          <w:szCs w:val="22"/>
        </w:rPr>
        <w:t xml:space="preserve">to store each version of the project </w:t>
      </w:r>
      <w:r w:rsidR="002C3DDF" w:rsidRPr="00256B23">
        <w:rPr>
          <w:sz w:val="22"/>
          <w:szCs w:val="22"/>
        </w:rPr>
        <w:t>every time</w:t>
      </w:r>
      <w:r w:rsidR="16506F66" w:rsidRPr="00256B23">
        <w:rPr>
          <w:sz w:val="22"/>
          <w:szCs w:val="22"/>
        </w:rPr>
        <w:t xml:space="preserve"> developers modify or add some features </w:t>
      </w:r>
      <w:r w:rsidR="30A816B7" w:rsidRPr="00256B23">
        <w:rPr>
          <w:sz w:val="22"/>
          <w:szCs w:val="22"/>
        </w:rPr>
        <w:t>into the project. Developers use Git through terminal or comma</w:t>
      </w:r>
      <w:r w:rsidR="13889796" w:rsidRPr="00256B23">
        <w:rPr>
          <w:sz w:val="22"/>
          <w:szCs w:val="22"/>
        </w:rPr>
        <w:t>nd line.</w:t>
      </w:r>
      <w:r w:rsidR="6E59AF33" w:rsidRPr="00256B23">
        <w:rPr>
          <w:sz w:val="22"/>
          <w:szCs w:val="22"/>
        </w:rPr>
        <w:t xml:space="preserve"> </w:t>
      </w:r>
    </w:p>
    <w:p w14:paraId="0BD3ED69" w14:textId="698F0F2C" w:rsidR="37529C37" w:rsidRPr="00256B23" w:rsidDel="1B641BA4" w:rsidRDefault="37529C37">
      <w:pPr>
        <w:rPr>
          <w:sz w:val="22"/>
          <w:szCs w:val="22"/>
        </w:rPr>
      </w:pPr>
    </w:p>
    <w:p w14:paraId="7F4B396E" w14:textId="6E3A71CE" w:rsidR="37529C37" w:rsidRPr="00256B23" w:rsidDel="1B641BA4" w:rsidRDefault="6E59AF33">
      <w:pPr>
        <w:rPr>
          <w:b/>
          <w:bCs/>
          <w:sz w:val="22"/>
          <w:szCs w:val="22"/>
        </w:rPr>
      </w:pPr>
      <w:r w:rsidRPr="00256B23">
        <w:rPr>
          <w:sz w:val="22"/>
          <w:szCs w:val="22"/>
        </w:rPr>
        <w:t xml:space="preserve">However, Git only allows you to </w:t>
      </w:r>
      <w:r w:rsidR="2DB9BAC8" w:rsidRPr="00256B23">
        <w:rPr>
          <w:sz w:val="22"/>
          <w:szCs w:val="22"/>
        </w:rPr>
        <w:t>control your project version on your local machine</w:t>
      </w:r>
      <w:r w:rsidR="2A8A3962" w:rsidRPr="00256B23">
        <w:rPr>
          <w:sz w:val="22"/>
          <w:szCs w:val="22"/>
        </w:rPr>
        <w:t>.</w:t>
      </w:r>
      <w:r w:rsidR="02C324D3" w:rsidRPr="00256B23">
        <w:rPr>
          <w:sz w:val="22"/>
          <w:szCs w:val="22"/>
        </w:rPr>
        <w:t xml:space="preserve"> Therefore,</w:t>
      </w:r>
      <w:r w:rsidR="516A5EBB" w:rsidRPr="00256B23">
        <w:rPr>
          <w:sz w:val="22"/>
          <w:szCs w:val="22"/>
        </w:rPr>
        <w:t xml:space="preserve"> </w:t>
      </w:r>
      <w:r w:rsidR="2A8A3962" w:rsidRPr="00256B23">
        <w:rPr>
          <w:sz w:val="22"/>
          <w:szCs w:val="22"/>
        </w:rPr>
        <w:t xml:space="preserve">if there are 2 or more people working on a same project, </w:t>
      </w:r>
      <w:r w:rsidR="516A5EBB" w:rsidRPr="00256B23">
        <w:rPr>
          <w:sz w:val="22"/>
          <w:szCs w:val="22"/>
        </w:rPr>
        <w:t>how do we</w:t>
      </w:r>
      <w:r w:rsidR="2A8A3962" w:rsidRPr="00256B23">
        <w:rPr>
          <w:sz w:val="22"/>
          <w:szCs w:val="22"/>
        </w:rPr>
        <w:t xml:space="preserve"> connect the works of all the member</w:t>
      </w:r>
      <w:r w:rsidR="02C324D3" w:rsidRPr="00256B23">
        <w:rPr>
          <w:sz w:val="22"/>
          <w:szCs w:val="22"/>
        </w:rPr>
        <w:t xml:space="preserve">s? That is why we need </w:t>
      </w:r>
      <w:r w:rsidR="59E7026C" w:rsidRPr="00256B23">
        <w:rPr>
          <w:sz w:val="22"/>
          <w:szCs w:val="22"/>
        </w:rPr>
        <w:t xml:space="preserve">a hosting server </w:t>
      </w:r>
      <w:r w:rsidR="02C324D3" w:rsidRPr="00256B23">
        <w:rPr>
          <w:sz w:val="22"/>
          <w:szCs w:val="22"/>
        </w:rPr>
        <w:t>Git</w:t>
      </w:r>
      <w:r w:rsidR="00FA1244">
        <w:rPr>
          <w:sz w:val="22"/>
          <w:szCs w:val="22"/>
        </w:rPr>
        <w:t>H</w:t>
      </w:r>
      <w:r w:rsidR="02C324D3" w:rsidRPr="00256B23">
        <w:rPr>
          <w:sz w:val="22"/>
          <w:szCs w:val="22"/>
        </w:rPr>
        <w:t>ub</w:t>
      </w:r>
      <w:r w:rsidR="59E7026C" w:rsidRPr="00256B23">
        <w:rPr>
          <w:sz w:val="22"/>
          <w:szCs w:val="22"/>
        </w:rPr>
        <w:t>.</w:t>
      </w:r>
    </w:p>
    <w:p w14:paraId="4CC4216F" w14:textId="4CE39901" w:rsidR="59E7026C" w:rsidRPr="00256B23" w:rsidRDefault="59E7026C">
      <w:pPr>
        <w:rPr>
          <w:sz w:val="22"/>
          <w:szCs w:val="22"/>
        </w:rPr>
      </w:pPr>
    </w:p>
    <w:p w14:paraId="66238C10" w14:textId="117C0425" w:rsidR="59E7026C" w:rsidRPr="00256B23" w:rsidRDefault="59E7026C">
      <w:pPr>
        <w:rPr>
          <w:sz w:val="22"/>
          <w:szCs w:val="22"/>
        </w:rPr>
      </w:pPr>
      <w:r w:rsidRPr="00256B23">
        <w:rPr>
          <w:sz w:val="22"/>
          <w:szCs w:val="22"/>
        </w:rPr>
        <w:t>To learn more about Git and Git</w:t>
      </w:r>
      <w:r w:rsidR="00FA1244">
        <w:rPr>
          <w:sz w:val="22"/>
          <w:szCs w:val="22"/>
        </w:rPr>
        <w:t>H</w:t>
      </w:r>
      <w:r w:rsidRPr="00256B23">
        <w:rPr>
          <w:sz w:val="22"/>
          <w:szCs w:val="22"/>
        </w:rPr>
        <w:t xml:space="preserve">ub visit: </w:t>
      </w:r>
    </w:p>
    <w:p w14:paraId="309FC507" w14:textId="163CE3C4" w:rsidR="00045352" w:rsidRPr="00256B23" w:rsidRDefault="00216FD6">
      <w:pPr>
        <w:rPr>
          <w:sz w:val="22"/>
          <w:szCs w:val="22"/>
        </w:rPr>
      </w:pPr>
      <w:hyperlink r:id="rId10" w:history="1">
        <w:r w:rsidR="00045352" w:rsidRPr="00256B23">
          <w:rPr>
            <w:rStyle w:val="Hyperlink"/>
            <w:sz w:val="22"/>
            <w:szCs w:val="22"/>
          </w:rPr>
          <w:t>https://codeburst.io/git-and-github-in-a-nutshell-b0a3cc06458f</w:t>
        </w:r>
      </w:hyperlink>
    </w:p>
    <w:p w14:paraId="26394E87" w14:textId="589F2DDC" w:rsidR="3429BF1F" w:rsidRPr="00256B23" w:rsidRDefault="00216FD6">
      <w:pPr>
        <w:rPr>
          <w:sz w:val="22"/>
          <w:szCs w:val="22"/>
        </w:rPr>
      </w:pPr>
      <w:hyperlink r:id="rId11" w:history="1">
        <w:r w:rsidR="00045352" w:rsidRPr="00256B23">
          <w:rPr>
            <w:rStyle w:val="Hyperlink"/>
            <w:sz w:val="22"/>
            <w:szCs w:val="22"/>
          </w:rPr>
          <w:t>https://git-scm.com/book/en/v1/Getting-Started-Git-Basics</w:t>
        </w:r>
      </w:hyperlink>
    </w:p>
    <w:p w14:paraId="0759D749" w14:textId="77777777" w:rsidR="00045352" w:rsidRPr="00256B23" w:rsidRDefault="00045352">
      <w:pPr>
        <w:rPr>
          <w:sz w:val="22"/>
          <w:szCs w:val="22"/>
        </w:rPr>
      </w:pPr>
    </w:p>
    <w:p w14:paraId="40350D91" w14:textId="77777777" w:rsidR="54B10B28" w:rsidRPr="00256B23" w:rsidRDefault="54B10B28">
      <w:pPr>
        <w:rPr>
          <w:sz w:val="22"/>
          <w:szCs w:val="22"/>
        </w:rPr>
      </w:pPr>
    </w:p>
    <w:p w14:paraId="049FD508" w14:textId="77777777" w:rsidR="00D11CA5" w:rsidRPr="00256B23" w:rsidRDefault="00D11CA5">
      <w:pPr>
        <w:rPr>
          <w:b/>
          <w:bCs/>
          <w:sz w:val="22"/>
          <w:szCs w:val="22"/>
        </w:rPr>
      </w:pPr>
    </w:p>
    <w:p w14:paraId="0DFF75C6" w14:textId="77777777" w:rsidR="00D11CA5" w:rsidRPr="00256B23" w:rsidRDefault="00D11CA5">
      <w:pPr>
        <w:rPr>
          <w:b/>
          <w:bCs/>
          <w:sz w:val="22"/>
          <w:szCs w:val="22"/>
        </w:rPr>
      </w:pPr>
    </w:p>
    <w:p w14:paraId="6BB93CB6" w14:textId="33D99990" w:rsidR="00B608E0" w:rsidRPr="00256B23" w:rsidRDefault="00B608E0">
      <w:pPr>
        <w:rPr>
          <w:b/>
          <w:bCs/>
          <w:sz w:val="22"/>
          <w:szCs w:val="22"/>
        </w:rPr>
      </w:pPr>
      <w:r w:rsidRPr="00256B23">
        <w:rPr>
          <w:b/>
          <w:bCs/>
          <w:sz w:val="22"/>
          <w:szCs w:val="22"/>
        </w:rPr>
        <w:t xml:space="preserve">Registering </w:t>
      </w:r>
      <w:r w:rsidR="00E66749" w:rsidRPr="00256B23">
        <w:rPr>
          <w:b/>
          <w:bCs/>
          <w:sz w:val="22"/>
          <w:szCs w:val="22"/>
        </w:rPr>
        <w:t>a Git</w:t>
      </w:r>
      <w:r w:rsidR="00FA1244">
        <w:rPr>
          <w:b/>
          <w:bCs/>
          <w:sz w:val="22"/>
          <w:szCs w:val="22"/>
        </w:rPr>
        <w:t>H</w:t>
      </w:r>
      <w:r w:rsidR="00E66749" w:rsidRPr="00256B23">
        <w:rPr>
          <w:b/>
          <w:bCs/>
          <w:sz w:val="22"/>
          <w:szCs w:val="22"/>
        </w:rPr>
        <w:t>ub</w:t>
      </w:r>
      <w:r w:rsidRPr="00256B23">
        <w:rPr>
          <w:b/>
          <w:bCs/>
          <w:sz w:val="22"/>
          <w:szCs w:val="22"/>
        </w:rPr>
        <w:t xml:space="preserve"> account</w:t>
      </w:r>
      <w:r w:rsidR="09A06994" w:rsidRPr="00256B23">
        <w:rPr>
          <w:b/>
          <w:bCs/>
          <w:sz w:val="22"/>
          <w:szCs w:val="22"/>
        </w:rPr>
        <w:t xml:space="preserve"> </w:t>
      </w:r>
      <w:r w:rsidR="003A1370" w:rsidRPr="00256B23">
        <w:rPr>
          <w:b/>
          <w:bCs/>
          <w:sz w:val="22"/>
          <w:szCs w:val="22"/>
        </w:rPr>
        <w:t>and Git</w:t>
      </w:r>
      <w:r w:rsidR="00FA1244">
        <w:rPr>
          <w:b/>
          <w:bCs/>
          <w:sz w:val="22"/>
          <w:szCs w:val="22"/>
        </w:rPr>
        <w:t>H</w:t>
      </w:r>
      <w:r w:rsidR="003A1370" w:rsidRPr="00256B23">
        <w:rPr>
          <w:b/>
          <w:bCs/>
          <w:sz w:val="22"/>
          <w:szCs w:val="22"/>
        </w:rPr>
        <w:t xml:space="preserve">ub repository </w:t>
      </w:r>
      <w:r w:rsidR="09A06994" w:rsidRPr="00256B23">
        <w:rPr>
          <w:b/>
          <w:bCs/>
          <w:sz w:val="22"/>
          <w:szCs w:val="22"/>
        </w:rPr>
        <w:t xml:space="preserve">(If you already have </w:t>
      </w:r>
      <w:r w:rsidR="706AA6DA" w:rsidRPr="00256B23">
        <w:rPr>
          <w:b/>
          <w:bCs/>
          <w:sz w:val="22"/>
          <w:szCs w:val="22"/>
        </w:rPr>
        <w:t>a</w:t>
      </w:r>
      <w:r w:rsidR="29BC3887" w:rsidRPr="00256B23">
        <w:rPr>
          <w:b/>
          <w:bCs/>
          <w:sz w:val="22"/>
          <w:szCs w:val="22"/>
        </w:rPr>
        <w:t xml:space="preserve"> </w:t>
      </w:r>
      <w:r w:rsidR="09A06994" w:rsidRPr="00256B23">
        <w:rPr>
          <w:b/>
          <w:bCs/>
          <w:sz w:val="22"/>
          <w:szCs w:val="22"/>
        </w:rPr>
        <w:t>Git</w:t>
      </w:r>
      <w:r w:rsidR="00FA1244">
        <w:rPr>
          <w:b/>
          <w:bCs/>
          <w:sz w:val="22"/>
          <w:szCs w:val="22"/>
        </w:rPr>
        <w:t>H</w:t>
      </w:r>
      <w:r w:rsidR="09A06994" w:rsidRPr="00256B23">
        <w:rPr>
          <w:b/>
          <w:bCs/>
          <w:sz w:val="22"/>
          <w:szCs w:val="22"/>
        </w:rPr>
        <w:t xml:space="preserve">ub account, skip </w:t>
      </w:r>
      <w:r w:rsidR="00831B13" w:rsidRPr="00256B23">
        <w:rPr>
          <w:b/>
          <w:bCs/>
          <w:sz w:val="22"/>
          <w:szCs w:val="22"/>
        </w:rPr>
        <w:t>to step 7</w:t>
      </w:r>
      <w:r w:rsidR="09A06994" w:rsidRPr="00256B23">
        <w:rPr>
          <w:b/>
          <w:bCs/>
          <w:sz w:val="22"/>
          <w:szCs w:val="22"/>
        </w:rPr>
        <w:t>)</w:t>
      </w:r>
    </w:p>
    <w:p w14:paraId="43AF095F" w14:textId="77777777" w:rsidR="00AA5115" w:rsidRPr="00256B23" w:rsidRDefault="00AA5115">
      <w:pPr>
        <w:rPr>
          <w:sz w:val="22"/>
          <w:szCs w:val="22"/>
        </w:rPr>
      </w:pPr>
    </w:p>
    <w:p w14:paraId="15016BE6" w14:textId="00992D73" w:rsidR="00AA5115" w:rsidRPr="00256B23" w:rsidRDefault="00AA5115" w:rsidP="0043527B">
      <w:pPr>
        <w:pStyle w:val="ListParagraph"/>
        <w:numPr>
          <w:ilvl w:val="0"/>
          <w:numId w:val="2"/>
        </w:numPr>
        <w:rPr>
          <w:sz w:val="22"/>
          <w:szCs w:val="22"/>
        </w:rPr>
      </w:pPr>
      <w:r w:rsidRPr="00256B23">
        <w:rPr>
          <w:sz w:val="22"/>
          <w:szCs w:val="22"/>
        </w:rPr>
        <w:t xml:space="preserve">Visit </w:t>
      </w:r>
      <w:hyperlink r:id="rId12" w:history="1">
        <w:r w:rsidR="00D1362C" w:rsidRPr="00256B23">
          <w:rPr>
            <w:rStyle w:val="Hyperlink"/>
            <w:sz w:val="22"/>
            <w:szCs w:val="22"/>
          </w:rPr>
          <w:t>https://github.com/</w:t>
        </w:r>
      </w:hyperlink>
      <w:r w:rsidR="005C298B" w:rsidRPr="00256B23">
        <w:rPr>
          <w:sz w:val="22"/>
          <w:szCs w:val="22"/>
        </w:rPr>
        <w:t xml:space="preserve"> and click on “Sign up for Git</w:t>
      </w:r>
      <w:r w:rsidR="00077482">
        <w:rPr>
          <w:sz w:val="22"/>
          <w:szCs w:val="22"/>
        </w:rPr>
        <w:t>H</w:t>
      </w:r>
      <w:r w:rsidR="005C298B" w:rsidRPr="00256B23">
        <w:rPr>
          <w:sz w:val="22"/>
          <w:szCs w:val="22"/>
        </w:rPr>
        <w:t>ub”</w:t>
      </w:r>
    </w:p>
    <w:p w14:paraId="25A7096C" w14:textId="77777777" w:rsidR="00D11CA5" w:rsidRPr="00256B23" w:rsidRDefault="00D11CA5" w:rsidP="000433A4">
      <w:pPr>
        <w:pStyle w:val="ListParagraph"/>
        <w:ind w:left="450"/>
        <w:rPr>
          <w:sz w:val="22"/>
          <w:szCs w:val="22"/>
        </w:rPr>
      </w:pPr>
    </w:p>
    <w:p w14:paraId="46F847AA" w14:textId="51753745" w:rsidR="00D1362C" w:rsidRPr="00256B23" w:rsidRDefault="00527AD4" w:rsidP="000433A4">
      <w:pPr>
        <w:jc w:val="center"/>
        <w:rPr>
          <w:sz w:val="22"/>
          <w:szCs w:val="22"/>
        </w:rPr>
      </w:pPr>
      <w:r w:rsidRPr="00256B23">
        <w:rPr>
          <w:noProof/>
          <w:sz w:val="22"/>
          <w:szCs w:val="22"/>
        </w:rPr>
        <w:drawing>
          <wp:inline distT="0" distB="0" distL="0" distR="0" wp14:anchorId="52B96ECE" wp14:editId="4E1BD040">
            <wp:extent cx="4572000" cy="2258568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5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3DBE" w14:textId="77777777" w:rsidR="002777AC" w:rsidRPr="00256B23" w:rsidRDefault="002777AC" w:rsidP="000433A4">
      <w:pPr>
        <w:jc w:val="center"/>
        <w:rPr>
          <w:sz w:val="22"/>
          <w:szCs w:val="22"/>
        </w:rPr>
      </w:pPr>
    </w:p>
    <w:p w14:paraId="209A7FF5" w14:textId="67C2B47D" w:rsidR="00527AD4" w:rsidRPr="00256B23" w:rsidRDefault="00527AD4" w:rsidP="0043527B">
      <w:pPr>
        <w:pStyle w:val="ListParagraph"/>
        <w:numPr>
          <w:ilvl w:val="0"/>
          <w:numId w:val="2"/>
        </w:numPr>
        <w:rPr>
          <w:sz w:val="22"/>
          <w:szCs w:val="22"/>
        </w:rPr>
      </w:pPr>
      <w:r w:rsidRPr="00256B23">
        <w:rPr>
          <w:sz w:val="22"/>
          <w:szCs w:val="22"/>
        </w:rPr>
        <w:t>Filling in the form with Username, Email Address, Password and etc. It is very straightforward.</w:t>
      </w:r>
    </w:p>
    <w:p w14:paraId="582DF514" w14:textId="761FF12E" w:rsidR="00D11CA5" w:rsidRPr="00256B23" w:rsidRDefault="00D11CA5">
      <w:pPr>
        <w:rPr>
          <w:sz w:val="22"/>
          <w:szCs w:val="22"/>
        </w:rPr>
      </w:pPr>
    </w:p>
    <w:p w14:paraId="427467A6" w14:textId="1DBBE006" w:rsidR="00D11CA5" w:rsidRPr="00256B23" w:rsidRDefault="00960BEF" w:rsidP="000433A4">
      <w:pPr>
        <w:jc w:val="center"/>
        <w:rPr>
          <w:sz w:val="22"/>
          <w:szCs w:val="22"/>
        </w:rPr>
      </w:pPr>
      <w:r w:rsidRPr="00960BEF">
        <w:rPr>
          <w:noProof/>
          <w:sz w:val="22"/>
          <w:szCs w:val="22"/>
        </w:rPr>
        <w:drawing>
          <wp:inline distT="0" distB="0" distL="0" distR="0" wp14:anchorId="35F6BBFC" wp14:editId="468DD8B4">
            <wp:extent cx="5943600" cy="287591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5C002" w14:textId="77777777" w:rsidR="002777AC" w:rsidRPr="00256B23" w:rsidRDefault="002777AC" w:rsidP="000433A4">
      <w:pPr>
        <w:jc w:val="center"/>
        <w:rPr>
          <w:sz w:val="22"/>
          <w:szCs w:val="22"/>
        </w:rPr>
      </w:pPr>
    </w:p>
    <w:p w14:paraId="793E5454" w14:textId="74370B29" w:rsidR="00065A31" w:rsidRPr="00256B23" w:rsidRDefault="00E01456" w:rsidP="0043527B">
      <w:pPr>
        <w:pStyle w:val="ListParagraph"/>
        <w:numPr>
          <w:ilvl w:val="0"/>
          <w:numId w:val="2"/>
        </w:numPr>
        <w:rPr>
          <w:sz w:val="22"/>
          <w:szCs w:val="22"/>
        </w:rPr>
      </w:pPr>
      <w:r w:rsidRPr="00256B23">
        <w:rPr>
          <w:sz w:val="22"/>
          <w:szCs w:val="22"/>
        </w:rPr>
        <w:t>Click “Create Account” to proceed to next page</w:t>
      </w:r>
    </w:p>
    <w:p w14:paraId="7EB40F43" w14:textId="657E663F" w:rsidR="00065A31" w:rsidRPr="00256B23" w:rsidRDefault="00065A31" w:rsidP="0043527B">
      <w:pPr>
        <w:pStyle w:val="ListParagraph"/>
        <w:numPr>
          <w:ilvl w:val="0"/>
          <w:numId w:val="2"/>
        </w:numPr>
        <w:rPr>
          <w:sz w:val="22"/>
          <w:szCs w:val="22"/>
        </w:rPr>
      </w:pPr>
      <w:r w:rsidRPr="00256B23">
        <w:rPr>
          <w:sz w:val="22"/>
          <w:szCs w:val="22"/>
        </w:rPr>
        <w:t xml:space="preserve">On Step 2, Choose your subscription </w:t>
      </w:r>
      <w:r w:rsidR="00B6201A" w:rsidRPr="00256B23">
        <w:rPr>
          <w:sz w:val="22"/>
          <w:szCs w:val="22"/>
        </w:rPr>
        <w:t>as “Free” and click “Continue”</w:t>
      </w:r>
    </w:p>
    <w:p w14:paraId="3D2578A5" w14:textId="7F08218D" w:rsidR="002E47B9" w:rsidRPr="00256B23" w:rsidRDefault="00F64C3E" w:rsidP="00F64C3E">
      <w:pPr>
        <w:pStyle w:val="ListParagraph"/>
        <w:numPr>
          <w:ilvl w:val="0"/>
          <w:numId w:val="2"/>
        </w:numPr>
        <w:jc w:val="center"/>
        <w:rPr>
          <w:sz w:val="22"/>
          <w:szCs w:val="22"/>
        </w:rPr>
      </w:pPr>
      <w:r w:rsidRPr="00F64C3E">
        <w:rPr>
          <w:noProof/>
          <w:sz w:val="22"/>
          <w:szCs w:val="22"/>
        </w:rPr>
        <w:lastRenderedPageBreak/>
        <w:drawing>
          <wp:inline distT="0" distB="0" distL="0" distR="0" wp14:anchorId="75FC2D7C" wp14:editId="0B1A4460">
            <wp:extent cx="5943600" cy="60331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7B9" w:rsidRPr="00256B23">
        <w:rPr>
          <w:noProof/>
          <w:sz w:val="22"/>
          <w:szCs w:val="22"/>
        </w:rPr>
        <w:lastRenderedPageBreak/>
        <w:drawing>
          <wp:inline distT="0" distB="0" distL="0" distR="0" wp14:anchorId="50FBA78C" wp14:editId="68996676">
            <wp:extent cx="4572000" cy="370332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BA521" w14:textId="77777777" w:rsidR="00065A31" w:rsidRPr="00256B23" w:rsidRDefault="00065A31">
      <w:pPr>
        <w:rPr>
          <w:sz w:val="22"/>
          <w:szCs w:val="22"/>
        </w:rPr>
      </w:pPr>
    </w:p>
    <w:p w14:paraId="5B3881C8" w14:textId="77777777" w:rsidR="00E01456" w:rsidRPr="00256B23" w:rsidRDefault="00E01456">
      <w:pPr>
        <w:rPr>
          <w:sz w:val="22"/>
          <w:szCs w:val="22"/>
        </w:rPr>
      </w:pPr>
    </w:p>
    <w:p w14:paraId="59AB8ABF" w14:textId="2876237C" w:rsidR="007F5284" w:rsidRPr="00256B23" w:rsidRDefault="002E47B9" w:rsidP="0043527B">
      <w:pPr>
        <w:pStyle w:val="ListParagraph"/>
        <w:numPr>
          <w:ilvl w:val="0"/>
          <w:numId w:val="2"/>
        </w:numPr>
        <w:rPr>
          <w:sz w:val="22"/>
          <w:szCs w:val="22"/>
        </w:rPr>
      </w:pPr>
      <w:r w:rsidRPr="00256B23">
        <w:rPr>
          <w:sz w:val="22"/>
          <w:szCs w:val="22"/>
        </w:rPr>
        <w:t xml:space="preserve">On Step 3, </w:t>
      </w:r>
      <w:r w:rsidR="007F5284" w:rsidRPr="00256B23">
        <w:rPr>
          <w:sz w:val="22"/>
          <w:szCs w:val="22"/>
        </w:rPr>
        <w:t xml:space="preserve">just </w:t>
      </w:r>
      <w:r w:rsidRPr="00256B23">
        <w:rPr>
          <w:sz w:val="22"/>
          <w:szCs w:val="22"/>
        </w:rPr>
        <w:t>be honest and choose your options then click “Submit”</w:t>
      </w:r>
      <w:r w:rsidR="00C04D7C" w:rsidRPr="00256B23">
        <w:rPr>
          <w:sz w:val="22"/>
          <w:szCs w:val="22"/>
        </w:rPr>
        <w:t xml:space="preserve"> or you can just click on ‘skip this step’</w:t>
      </w:r>
    </w:p>
    <w:p w14:paraId="58C82753" w14:textId="33B3A5F9" w:rsidR="000818FA" w:rsidRPr="00256B23" w:rsidRDefault="001751AF" w:rsidP="001C4D26">
      <w:pPr>
        <w:pStyle w:val="ListParagraph"/>
        <w:ind w:left="450"/>
        <w:rPr>
          <w:b/>
          <w:sz w:val="22"/>
          <w:szCs w:val="22"/>
        </w:rPr>
      </w:pPr>
      <w:r w:rsidRPr="001751AF">
        <w:rPr>
          <w:b/>
          <w:noProof/>
          <w:sz w:val="22"/>
          <w:szCs w:val="22"/>
        </w:rPr>
        <w:lastRenderedPageBreak/>
        <w:drawing>
          <wp:inline distT="0" distB="0" distL="0" distR="0" wp14:anchorId="0A5356E4" wp14:editId="226341D5">
            <wp:extent cx="5943600" cy="633476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CA53" w14:textId="24194F65" w:rsidR="00527AD4" w:rsidRPr="00256B23" w:rsidRDefault="00527AD4">
      <w:pPr>
        <w:rPr>
          <w:b/>
          <w:bCs/>
          <w:sz w:val="22"/>
          <w:szCs w:val="22"/>
        </w:rPr>
      </w:pPr>
    </w:p>
    <w:p w14:paraId="3E771AC1" w14:textId="7A4A3840" w:rsidR="00527AD4" w:rsidRPr="00256B23" w:rsidRDefault="00527AD4">
      <w:pPr>
        <w:rPr>
          <w:b/>
          <w:bCs/>
          <w:sz w:val="22"/>
          <w:szCs w:val="22"/>
        </w:rPr>
      </w:pPr>
    </w:p>
    <w:p w14:paraId="0C5CDCCC" w14:textId="34BDBE3B" w:rsidR="003038BB" w:rsidRPr="00256B23" w:rsidRDefault="00B65E32" w:rsidP="0043527B">
      <w:pPr>
        <w:pStyle w:val="ListParagraph"/>
        <w:numPr>
          <w:ilvl w:val="0"/>
          <w:numId w:val="2"/>
        </w:numPr>
        <w:rPr>
          <w:sz w:val="22"/>
          <w:szCs w:val="22"/>
        </w:rPr>
      </w:pPr>
      <w:r w:rsidRPr="00256B23">
        <w:rPr>
          <w:sz w:val="22"/>
          <w:szCs w:val="22"/>
        </w:rPr>
        <w:t xml:space="preserve">After that, you will be asked to </w:t>
      </w:r>
      <w:r w:rsidR="000A31B3" w:rsidRPr="00256B23">
        <w:rPr>
          <w:sz w:val="22"/>
          <w:szCs w:val="22"/>
        </w:rPr>
        <w:t>check your email and verify your Git</w:t>
      </w:r>
      <w:r w:rsidR="0041686B">
        <w:rPr>
          <w:sz w:val="22"/>
          <w:szCs w:val="22"/>
        </w:rPr>
        <w:t>H</w:t>
      </w:r>
      <w:r w:rsidR="000A31B3" w:rsidRPr="00256B23">
        <w:rPr>
          <w:sz w:val="22"/>
          <w:szCs w:val="22"/>
        </w:rPr>
        <w:t>ub account</w:t>
      </w:r>
    </w:p>
    <w:p w14:paraId="21C90E33" w14:textId="36DA6084" w:rsidR="405A267B" w:rsidRPr="00256B23" w:rsidRDefault="405A267B">
      <w:pPr>
        <w:rPr>
          <w:b/>
          <w:bCs/>
          <w:sz w:val="22"/>
          <w:szCs w:val="22"/>
        </w:rPr>
      </w:pPr>
    </w:p>
    <w:p w14:paraId="6FB88783" w14:textId="690EDAA7" w:rsidR="405A267B" w:rsidRPr="00276011" w:rsidRDefault="47627F3A" w:rsidP="0043527B">
      <w:pPr>
        <w:pStyle w:val="ListParagraph"/>
        <w:numPr>
          <w:ilvl w:val="0"/>
          <w:numId w:val="2"/>
        </w:numPr>
        <w:spacing w:line="259" w:lineRule="auto"/>
        <w:rPr>
          <w:color w:val="000000" w:themeColor="text1"/>
          <w:sz w:val="22"/>
          <w:szCs w:val="22"/>
        </w:rPr>
      </w:pPr>
      <w:r w:rsidRPr="00256B23">
        <w:rPr>
          <w:sz w:val="22"/>
          <w:szCs w:val="22"/>
        </w:rPr>
        <w:t xml:space="preserve">Go to </w:t>
      </w:r>
      <w:r w:rsidR="1895039B" w:rsidRPr="00256B23">
        <w:rPr>
          <w:sz w:val="22"/>
          <w:szCs w:val="22"/>
        </w:rPr>
        <w:t>github</w:t>
      </w:r>
      <w:r w:rsidRPr="00256B23">
        <w:rPr>
          <w:sz w:val="22"/>
          <w:szCs w:val="22"/>
        </w:rPr>
        <w:t xml:space="preserve">.com </w:t>
      </w:r>
      <w:r w:rsidR="1895039B" w:rsidRPr="00256B23">
        <w:rPr>
          <w:sz w:val="22"/>
          <w:szCs w:val="22"/>
        </w:rPr>
        <w:t>and login</w:t>
      </w:r>
      <w:r w:rsidRPr="00256B23">
        <w:rPr>
          <w:sz w:val="22"/>
          <w:szCs w:val="22"/>
        </w:rPr>
        <w:t xml:space="preserve"> to your Git</w:t>
      </w:r>
      <w:r w:rsidR="0041686B">
        <w:rPr>
          <w:sz w:val="22"/>
          <w:szCs w:val="22"/>
        </w:rPr>
        <w:t>H</w:t>
      </w:r>
      <w:r w:rsidRPr="00256B23">
        <w:rPr>
          <w:sz w:val="22"/>
          <w:szCs w:val="22"/>
        </w:rPr>
        <w:t>ub</w:t>
      </w:r>
      <w:r w:rsidR="1895039B" w:rsidRPr="00256B23">
        <w:rPr>
          <w:sz w:val="22"/>
          <w:szCs w:val="22"/>
        </w:rPr>
        <w:t xml:space="preserve"> account. </w:t>
      </w:r>
    </w:p>
    <w:p w14:paraId="4464DD1F" w14:textId="77777777" w:rsidR="00276011" w:rsidRPr="00276011" w:rsidRDefault="00276011" w:rsidP="00276011">
      <w:pPr>
        <w:spacing w:line="259" w:lineRule="auto"/>
        <w:rPr>
          <w:color w:val="000000" w:themeColor="text1"/>
          <w:sz w:val="22"/>
          <w:szCs w:val="22"/>
        </w:rPr>
      </w:pPr>
    </w:p>
    <w:p w14:paraId="65F0FEF1" w14:textId="61ECCE2B" w:rsidR="006E7C97" w:rsidRDefault="19CED90A" w:rsidP="19CED90A">
      <w:pPr>
        <w:pStyle w:val="ListParagraph"/>
        <w:numPr>
          <w:ilvl w:val="0"/>
          <w:numId w:val="2"/>
        </w:numPr>
        <w:spacing w:line="259" w:lineRule="auto"/>
        <w:rPr>
          <w:color w:val="000000" w:themeColor="text1"/>
          <w:sz w:val="22"/>
          <w:szCs w:val="22"/>
        </w:rPr>
      </w:pPr>
      <w:r w:rsidRPr="19CED90A">
        <w:rPr>
          <w:color w:val="000000" w:themeColor="text1"/>
          <w:sz w:val="22"/>
          <w:szCs w:val="22"/>
        </w:rPr>
        <w:t>Please submit your username</w:t>
      </w:r>
    </w:p>
    <w:p w14:paraId="6971525E" w14:textId="77777777" w:rsidR="006E7C97" w:rsidRDefault="006E7C97" w:rsidP="00EE6F05">
      <w:pPr>
        <w:rPr>
          <w:color w:val="000000" w:themeColor="text1"/>
          <w:sz w:val="22"/>
          <w:szCs w:val="22"/>
        </w:rPr>
      </w:pPr>
    </w:p>
    <w:p w14:paraId="1100369F" w14:textId="77777777" w:rsidR="00EE6F05" w:rsidRPr="001C4D26" w:rsidRDefault="00EE6F05" w:rsidP="001C4D26">
      <w:pPr>
        <w:rPr>
          <w:color w:val="000000" w:themeColor="text1"/>
          <w:sz w:val="22"/>
          <w:szCs w:val="22"/>
        </w:rPr>
      </w:pPr>
    </w:p>
    <w:p w14:paraId="0ADCD16E" w14:textId="20529FC8" w:rsidR="00276011" w:rsidRDefault="00E8031B" w:rsidP="00BF0048">
      <w:pPr>
        <w:spacing w:line="259" w:lineRule="auto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Joining </w:t>
      </w:r>
      <w:r w:rsidR="0018142D">
        <w:rPr>
          <w:b/>
          <w:bCs/>
          <w:sz w:val="22"/>
          <w:szCs w:val="22"/>
        </w:rPr>
        <w:t>as a collaborator in a GitHub repository</w:t>
      </w:r>
    </w:p>
    <w:p w14:paraId="40EBA85E" w14:textId="2BA6F272" w:rsidR="00BF0048" w:rsidRPr="00BF0048" w:rsidRDefault="00BF0048" w:rsidP="00BF0048">
      <w:pPr>
        <w:spacing w:line="259" w:lineRule="auto"/>
        <w:rPr>
          <w:bCs/>
          <w:sz w:val="22"/>
          <w:szCs w:val="22"/>
        </w:rPr>
      </w:pPr>
    </w:p>
    <w:p w14:paraId="3EAFC027" w14:textId="19F2C5A1" w:rsidR="00BF0048" w:rsidRPr="001C4D26" w:rsidRDefault="00E8031B" w:rsidP="001C4D26">
      <w:pPr>
        <w:spacing w:line="259" w:lineRule="auto"/>
        <w:rPr>
          <w:sz w:val="22"/>
          <w:szCs w:val="22"/>
        </w:rPr>
      </w:pPr>
      <w:r w:rsidRPr="000E3684">
        <w:rPr>
          <w:sz w:val="22"/>
          <w:szCs w:val="22"/>
        </w:rPr>
        <w:lastRenderedPageBreak/>
        <w:t xml:space="preserve">You’ll be invited to </w:t>
      </w:r>
      <w:r w:rsidR="0018142D" w:rsidRPr="000E3684">
        <w:rPr>
          <w:sz w:val="22"/>
          <w:szCs w:val="22"/>
        </w:rPr>
        <w:t xml:space="preserve">be a collaborator </w:t>
      </w:r>
      <w:r w:rsidRPr="000E3684">
        <w:rPr>
          <w:sz w:val="22"/>
          <w:szCs w:val="22"/>
        </w:rPr>
        <w:t xml:space="preserve">in </w:t>
      </w:r>
      <w:r w:rsidR="00317E36" w:rsidRPr="000E3684">
        <w:rPr>
          <w:sz w:val="22"/>
          <w:szCs w:val="22"/>
        </w:rPr>
        <w:t xml:space="preserve">amazon-apprenti-2019 </w:t>
      </w:r>
      <w:r w:rsidRPr="000E3684">
        <w:rPr>
          <w:sz w:val="22"/>
          <w:szCs w:val="22"/>
        </w:rPr>
        <w:t>GitHub</w:t>
      </w:r>
      <w:r w:rsidR="00317E36" w:rsidRPr="000E3684">
        <w:rPr>
          <w:sz w:val="22"/>
          <w:szCs w:val="22"/>
        </w:rPr>
        <w:t xml:space="preserve"> repository</w:t>
      </w:r>
      <w:r w:rsidRPr="000E3684">
        <w:rPr>
          <w:sz w:val="22"/>
          <w:szCs w:val="22"/>
        </w:rPr>
        <w:t>. Please check your email.</w:t>
      </w:r>
    </w:p>
    <w:p w14:paraId="4899F61C" w14:textId="1459296B" w:rsidR="00A5618A" w:rsidRPr="00256B23" w:rsidRDefault="00A5618A" w:rsidP="00317E36">
      <w:pPr>
        <w:spacing w:line="259" w:lineRule="auto"/>
        <w:rPr>
          <w:color w:val="000000" w:themeColor="text1"/>
          <w:sz w:val="22"/>
          <w:szCs w:val="22"/>
        </w:rPr>
      </w:pPr>
    </w:p>
    <w:p w14:paraId="0D2B2BB1" w14:textId="77777777" w:rsidR="00276011" w:rsidRDefault="00276011" w:rsidP="00E3268F">
      <w:pPr>
        <w:rPr>
          <w:b/>
          <w:bCs/>
          <w:sz w:val="22"/>
          <w:szCs w:val="22"/>
        </w:rPr>
      </w:pPr>
    </w:p>
    <w:p w14:paraId="2FD12C61" w14:textId="5E375E58" w:rsidR="00A5618A" w:rsidRDefault="00DA5D39" w:rsidP="00E3268F">
      <w:p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Ubuntu Server</w:t>
      </w:r>
    </w:p>
    <w:p w14:paraId="08B86895" w14:textId="77777777" w:rsidR="007B6166" w:rsidRDefault="007B6166" w:rsidP="007B616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sz w:val="22"/>
          <w:szCs w:val="22"/>
        </w:rPr>
        <w:t> </w:t>
      </w:r>
    </w:p>
    <w:p w14:paraId="2590DE5E" w14:textId="77777777" w:rsidR="007B6166" w:rsidRDefault="007B6166" w:rsidP="007B616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2"/>
          <w:szCs w:val="22"/>
        </w:rPr>
        <w:t>Preparation</w:t>
      </w:r>
      <w:r>
        <w:rPr>
          <w:rStyle w:val="eop"/>
          <w:sz w:val="22"/>
          <w:szCs w:val="22"/>
        </w:rPr>
        <w:t> </w:t>
      </w:r>
    </w:p>
    <w:p w14:paraId="41AF8581" w14:textId="77777777" w:rsidR="007B6166" w:rsidRDefault="007B6166" w:rsidP="0043527B">
      <w:pPr>
        <w:pStyle w:val="paragraph"/>
        <w:numPr>
          <w:ilvl w:val="0"/>
          <w:numId w:val="5"/>
        </w:numPr>
        <w:tabs>
          <w:tab w:val="clear" w:pos="720"/>
          <w:tab w:val="num" w:pos="360"/>
        </w:tabs>
        <w:spacing w:before="0" w:beforeAutospacing="0" w:after="0" w:afterAutospacing="0"/>
        <w:ind w:left="0" w:firstLine="0"/>
        <w:textAlignment w:val="baseline"/>
        <w:rPr>
          <w:color w:val="000000"/>
          <w:sz w:val="22"/>
          <w:szCs w:val="22"/>
        </w:rPr>
      </w:pPr>
      <w:r>
        <w:rPr>
          <w:rStyle w:val="normaltextrun"/>
          <w:color w:val="000000"/>
          <w:sz w:val="22"/>
          <w:szCs w:val="22"/>
        </w:rPr>
        <w:t>Connect to your Ubuntu instance</w:t>
      </w:r>
      <w:r>
        <w:rPr>
          <w:rStyle w:val="eop"/>
          <w:color w:val="000000"/>
          <w:sz w:val="22"/>
          <w:szCs w:val="22"/>
        </w:rPr>
        <w:t> </w:t>
      </w:r>
    </w:p>
    <w:p w14:paraId="05A1790A" w14:textId="77777777" w:rsidR="007B6166" w:rsidRDefault="007B6166" w:rsidP="007B6166">
      <w:pPr>
        <w:pStyle w:val="paragraph"/>
        <w:tabs>
          <w:tab w:val="num" w:pos="360"/>
        </w:tabs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color w:val="000000"/>
          <w:sz w:val="22"/>
          <w:szCs w:val="22"/>
        </w:rPr>
        <w:t>Open a command prompt</w:t>
      </w:r>
      <w:r>
        <w:rPr>
          <w:rStyle w:val="eop"/>
          <w:sz w:val="22"/>
          <w:szCs w:val="22"/>
        </w:rPr>
        <w:t> </w:t>
      </w:r>
    </w:p>
    <w:p w14:paraId="696D093C" w14:textId="64C5A9A0" w:rsidR="00B423E3" w:rsidRPr="009E4369" w:rsidRDefault="00B423E3" w:rsidP="00B423E3">
      <w:pPr>
        <w:pStyle w:val="paragraph"/>
        <w:tabs>
          <w:tab w:val="num" w:pos="360"/>
        </w:tabs>
        <w:spacing w:before="0" w:beforeAutospacing="0" w:after="0" w:afterAutospacing="0"/>
        <w:textAlignment w:val="baseline"/>
        <w:rPr>
          <w:rStyle w:val="eop"/>
          <w:b/>
          <w:sz w:val="22"/>
          <w:szCs w:val="22"/>
        </w:rPr>
      </w:pPr>
    </w:p>
    <w:p w14:paraId="1639869C" w14:textId="77777777" w:rsidR="009E4369" w:rsidRPr="009E4369" w:rsidRDefault="009E4369" w:rsidP="009E4369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2"/>
          <w:szCs w:val="22"/>
        </w:rPr>
      </w:pPr>
      <w:r w:rsidRPr="009E4369">
        <w:rPr>
          <w:rStyle w:val="normaltextrun"/>
          <w:b/>
          <w:bCs/>
          <w:sz w:val="22"/>
          <w:szCs w:val="22"/>
        </w:rPr>
        <w:t>Check Git</w:t>
      </w:r>
    </w:p>
    <w:p w14:paraId="37EDB902" w14:textId="77777777" w:rsidR="009E4369" w:rsidRPr="009E4369" w:rsidRDefault="009E4369" w:rsidP="009E4369">
      <w:pPr>
        <w:pStyle w:val="paragraph"/>
        <w:tabs>
          <w:tab w:val="num" w:pos="360"/>
        </w:tabs>
        <w:spacing w:before="0" w:beforeAutospacing="0" w:after="0" w:afterAutospacing="0"/>
        <w:ind w:left="360"/>
        <w:textAlignment w:val="baseline"/>
        <w:rPr>
          <w:rStyle w:val="normaltextrun"/>
          <w:color w:val="000000"/>
          <w:sz w:val="22"/>
          <w:szCs w:val="22"/>
        </w:rPr>
      </w:pPr>
      <w:r w:rsidRPr="009E4369">
        <w:rPr>
          <w:rStyle w:val="normaltextrun"/>
          <w:color w:val="000000"/>
          <w:sz w:val="22"/>
          <w:szCs w:val="22"/>
        </w:rPr>
        <w:t>Check your if your ubuntu server has git.</w:t>
      </w:r>
    </w:p>
    <w:p w14:paraId="35DF4D41" w14:textId="5A43638C" w:rsidR="009E4369" w:rsidRPr="009E4369" w:rsidRDefault="009E4369" w:rsidP="009E4369">
      <w:pPr>
        <w:pStyle w:val="paragraph"/>
        <w:tabs>
          <w:tab w:val="num" w:pos="360"/>
        </w:tabs>
        <w:spacing w:before="0" w:beforeAutospacing="0" w:after="0" w:afterAutospacing="0"/>
        <w:ind w:left="360"/>
        <w:textAlignment w:val="baseline"/>
        <w:rPr>
          <w:rStyle w:val="normaltextrun"/>
          <w:color w:val="000000"/>
          <w:sz w:val="22"/>
          <w:szCs w:val="22"/>
        </w:rPr>
      </w:pPr>
      <w:r w:rsidRPr="009E4369">
        <w:rPr>
          <w:rStyle w:val="normaltextrun"/>
          <w:color w:val="000000"/>
          <w:sz w:val="22"/>
          <w:szCs w:val="22"/>
        </w:rPr>
        <w:t>&gt;&gt;&gt;</w:t>
      </w:r>
      <w:r w:rsidR="00023123">
        <w:rPr>
          <w:rStyle w:val="normaltextrun"/>
          <w:color w:val="000000"/>
          <w:sz w:val="22"/>
          <w:szCs w:val="22"/>
        </w:rPr>
        <w:t xml:space="preserve"> </w:t>
      </w:r>
      <w:r w:rsidRPr="009E4369">
        <w:rPr>
          <w:rStyle w:val="normaltextrun"/>
          <w:color w:val="000000"/>
          <w:sz w:val="22"/>
          <w:szCs w:val="22"/>
        </w:rPr>
        <w:t>git --version</w:t>
      </w:r>
    </w:p>
    <w:p w14:paraId="52A3940C" w14:textId="77777777" w:rsidR="009E4369" w:rsidRPr="00714121" w:rsidRDefault="009E4369" w:rsidP="009E4369">
      <w:pPr>
        <w:pStyle w:val="paragraph"/>
        <w:spacing w:before="0" w:beforeAutospacing="0" w:after="0" w:afterAutospacing="0"/>
        <w:ind w:left="360"/>
        <w:textAlignment w:val="baseline"/>
        <w:rPr>
          <w:rStyle w:val="eop"/>
        </w:rPr>
      </w:pPr>
    </w:p>
    <w:p w14:paraId="68737D9A" w14:textId="77777777" w:rsidR="009E4369" w:rsidRPr="00714121" w:rsidRDefault="009E4369" w:rsidP="009E4369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b/>
          <w:sz w:val="18"/>
          <w:szCs w:val="18"/>
        </w:rPr>
      </w:pPr>
      <w:r w:rsidRPr="00714121">
        <w:rPr>
          <w:rFonts w:ascii="Segoe UI" w:hAnsi="Segoe UI" w:cs="Segoe UI"/>
          <w:b/>
          <w:noProof/>
          <w:sz w:val="18"/>
          <w:szCs w:val="18"/>
        </w:rPr>
        <w:drawing>
          <wp:inline distT="0" distB="0" distL="0" distR="0" wp14:anchorId="5A24B799" wp14:editId="3471C4F0">
            <wp:extent cx="5943600" cy="48463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3600" cy="484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94F72" w14:textId="77777777" w:rsidR="009E4369" w:rsidRDefault="009E4369" w:rsidP="00B423E3">
      <w:pPr>
        <w:pStyle w:val="paragraph"/>
        <w:tabs>
          <w:tab w:val="num" w:pos="360"/>
        </w:tabs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16241CE3" w14:textId="7E7D804B" w:rsidR="007B6166" w:rsidRPr="00B423E3" w:rsidRDefault="00B423E3" w:rsidP="00B423E3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2"/>
          <w:szCs w:val="22"/>
        </w:rPr>
      </w:pPr>
      <w:r w:rsidRPr="00B423E3">
        <w:rPr>
          <w:rStyle w:val="normaltextrun"/>
          <w:b/>
          <w:bCs/>
          <w:sz w:val="22"/>
          <w:szCs w:val="22"/>
        </w:rPr>
        <w:t>Cloning a repository</w:t>
      </w:r>
      <w:r w:rsidR="007B6166" w:rsidRPr="00B423E3">
        <w:rPr>
          <w:rStyle w:val="normaltextrun"/>
          <w:b/>
          <w:bCs/>
          <w:sz w:val="22"/>
          <w:szCs w:val="22"/>
        </w:rPr>
        <w:t> </w:t>
      </w:r>
    </w:p>
    <w:p w14:paraId="4C449E33" w14:textId="6A504616" w:rsidR="007D1B8F" w:rsidRDefault="00AC5D96" w:rsidP="00B423E3">
      <w:pPr>
        <w:pStyle w:val="paragraph"/>
        <w:numPr>
          <w:ilvl w:val="0"/>
          <w:numId w:val="6"/>
        </w:numPr>
        <w:spacing w:before="0" w:beforeAutospacing="0" w:after="0" w:afterAutospacing="0"/>
        <w:ind w:left="36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>Clone (copy) the remote (online) repository to your local machine</w:t>
      </w:r>
    </w:p>
    <w:p w14:paraId="5C1FA02D" w14:textId="35360F76" w:rsidR="00F43B96" w:rsidRDefault="00820980" w:rsidP="001C4D26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>&gt;&gt;&gt; cd ~</w:t>
      </w:r>
    </w:p>
    <w:p w14:paraId="1EFFCB0A" w14:textId="3780E587" w:rsidR="082FA816" w:rsidRPr="001C4D26" w:rsidRDefault="00AC5D96" w:rsidP="001C4D26">
      <w:pPr>
        <w:pStyle w:val="paragraph"/>
        <w:spacing w:before="0" w:beforeAutospacing="0" w:after="0" w:afterAutospacing="0" w:line="259" w:lineRule="auto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>&gt;&gt;&gt;</w:t>
      </w:r>
      <w:r w:rsidR="00023123">
        <w:rPr>
          <w:rStyle w:val="eop"/>
          <w:sz w:val="22"/>
          <w:szCs w:val="22"/>
        </w:rPr>
        <w:t xml:space="preserve"> </w:t>
      </w:r>
      <w:ins w:id="2" w:author="John C Chan" w:date="2022-03-15T22:12:00Z">
        <w:r w:rsidR="000C417C" w:rsidRPr="000C417C">
          <w:rPr>
            <w:rStyle w:val="eop"/>
            <w:sz w:val="22"/>
            <w:szCs w:val="22"/>
          </w:rPr>
          <w:t>git clone https://github.com/PengWang0316/amazon-apprenti-2019</w:t>
        </w:r>
      </w:ins>
    </w:p>
    <w:p w14:paraId="6BC7FE47" w14:textId="7D12E447" w:rsidR="00AC5D96" w:rsidRDefault="000C417C" w:rsidP="00CE113B">
      <w:pPr>
        <w:pStyle w:val="paragraph"/>
        <w:spacing w:before="0" w:beforeAutospacing="0" w:after="0" w:afterAutospacing="0"/>
        <w:textAlignment w:val="baseline"/>
        <w:rPr>
          <w:rStyle w:val="eop"/>
          <w:color w:val="000000"/>
          <w:sz w:val="22"/>
          <w:szCs w:val="22"/>
        </w:rPr>
      </w:pPr>
      <w:ins w:id="3" w:author="John C Chan" w:date="2022-03-15T22:14:00Z">
        <w:r>
          <w:rPr>
            <w:rStyle w:val="eop"/>
            <w:color w:val="000000"/>
            <w:sz w:val="22"/>
            <w:szCs w:val="22"/>
          </w:rPr>
          <w:t>e.g.</w:t>
        </w:r>
      </w:ins>
    </w:p>
    <w:p w14:paraId="1709776B" w14:textId="0552ABBD" w:rsidR="000E3684" w:rsidRDefault="000E3684" w:rsidP="006C77A0">
      <w:pPr>
        <w:pStyle w:val="paragraph"/>
        <w:spacing w:before="0" w:beforeAutospacing="0" w:after="0" w:afterAutospacing="0"/>
      </w:pPr>
    </w:p>
    <w:p w14:paraId="40679581" w14:textId="4CEDA81A" w:rsidR="000E3684" w:rsidRDefault="000E3684" w:rsidP="001C4D26">
      <w:pPr>
        <w:pStyle w:val="paragraph"/>
        <w:spacing w:before="0" w:beforeAutospacing="0" w:after="0" w:afterAutospacing="0"/>
      </w:pPr>
      <w:r>
        <w:rPr>
          <w:noProof/>
        </w:rPr>
        <w:drawing>
          <wp:inline distT="0" distB="0" distL="0" distR="0" wp14:anchorId="5456D346" wp14:editId="42A9249C">
            <wp:extent cx="5908116" cy="338328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08116" cy="33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85069" w14:textId="77777777" w:rsidR="007875F6" w:rsidRDefault="007875F6" w:rsidP="00AC5D96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34105FB4" w14:textId="7CD77350" w:rsidR="00AC5D96" w:rsidRDefault="00726F27" w:rsidP="00B423E3">
      <w:pPr>
        <w:pStyle w:val="paragraph"/>
        <w:numPr>
          <w:ilvl w:val="0"/>
          <w:numId w:val="6"/>
        </w:numPr>
        <w:spacing w:before="0" w:beforeAutospacing="0" w:after="0" w:afterAutospacing="0"/>
        <w:ind w:left="36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>Go to the project folder</w:t>
      </w:r>
    </w:p>
    <w:p w14:paraId="45D093BB" w14:textId="664EDE81" w:rsidR="00726F27" w:rsidRDefault="00726F27" w:rsidP="00726F27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>&gt;&gt;&gt;</w:t>
      </w:r>
      <w:r w:rsidR="00023123">
        <w:rPr>
          <w:rStyle w:val="eop"/>
          <w:sz w:val="22"/>
          <w:szCs w:val="22"/>
        </w:rPr>
        <w:t xml:space="preserve"> </w:t>
      </w:r>
      <w:r>
        <w:rPr>
          <w:rStyle w:val="eop"/>
          <w:sz w:val="22"/>
          <w:szCs w:val="22"/>
        </w:rPr>
        <w:t>cd amazon-apprenti-2019</w:t>
      </w:r>
    </w:p>
    <w:p w14:paraId="068FD2C6" w14:textId="301DA518" w:rsidR="00726F27" w:rsidRDefault="00726F27" w:rsidP="00726F27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7C5348CE" w14:textId="58CD901E" w:rsidR="00726F27" w:rsidRDefault="00726F27" w:rsidP="00726F27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sz w:val="22"/>
          <w:szCs w:val="22"/>
        </w:rPr>
      </w:pPr>
      <w:r w:rsidRPr="00726F27">
        <w:rPr>
          <w:rStyle w:val="eop"/>
          <w:noProof/>
          <w:sz w:val="22"/>
          <w:szCs w:val="22"/>
        </w:rPr>
        <w:drawing>
          <wp:inline distT="0" distB="0" distL="0" distR="0" wp14:anchorId="46492778" wp14:editId="2B389325">
            <wp:extent cx="5943600" cy="658368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EA776" w14:textId="77777777" w:rsidR="00726F27" w:rsidRDefault="00726F27" w:rsidP="00726F27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180DAB3D" w14:textId="2F2C3A62" w:rsidR="00726F27" w:rsidRDefault="00617DA6" w:rsidP="00B423E3">
      <w:pPr>
        <w:pStyle w:val="paragraph"/>
        <w:numPr>
          <w:ilvl w:val="0"/>
          <w:numId w:val="6"/>
        </w:numPr>
        <w:spacing w:before="0" w:beforeAutospacing="0" w:after="0" w:afterAutospacing="0"/>
        <w:ind w:left="36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 xml:space="preserve">Go to </w:t>
      </w:r>
      <w:r w:rsidR="00C11476">
        <w:rPr>
          <w:rStyle w:val="eop"/>
          <w:sz w:val="22"/>
          <w:szCs w:val="22"/>
        </w:rPr>
        <w:t>folder CS120</w:t>
      </w:r>
    </w:p>
    <w:p w14:paraId="4EC89406" w14:textId="7ABAE33C" w:rsidR="00C11476" w:rsidRDefault="00C11476" w:rsidP="00C11476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>&gt;&gt;&gt;</w:t>
      </w:r>
      <w:r w:rsidR="00023123">
        <w:rPr>
          <w:rStyle w:val="eop"/>
          <w:sz w:val="22"/>
          <w:szCs w:val="22"/>
        </w:rPr>
        <w:t xml:space="preserve"> </w:t>
      </w:r>
      <w:r>
        <w:rPr>
          <w:rStyle w:val="eop"/>
          <w:sz w:val="22"/>
          <w:szCs w:val="22"/>
        </w:rPr>
        <w:t>cd CS120</w:t>
      </w:r>
    </w:p>
    <w:p w14:paraId="0065FDE5" w14:textId="63C9DED4" w:rsidR="00617DA6" w:rsidRDefault="00617DA6" w:rsidP="00617DA6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52766466" w14:textId="627E547D" w:rsidR="00617DA6" w:rsidRDefault="00617DA6" w:rsidP="00617DA6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sz w:val="22"/>
          <w:szCs w:val="22"/>
        </w:rPr>
      </w:pPr>
      <w:r w:rsidRPr="00617DA6">
        <w:rPr>
          <w:rStyle w:val="eop"/>
          <w:noProof/>
          <w:sz w:val="22"/>
          <w:szCs w:val="22"/>
        </w:rPr>
        <w:drawing>
          <wp:inline distT="0" distB="0" distL="0" distR="0" wp14:anchorId="2A8443FF" wp14:editId="632C07EA">
            <wp:extent cx="5943600" cy="48463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C39D8" w14:textId="2295E3E1" w:rsidR="00617DA6" w:rsidRDefault="00617DA6" w:rsidP="00617DA6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sz w:val="22"/>
          <w:szCs w:val="22"/>
        </w:rPr>
      </w:pPr>
    </w:p>
    <w:p w14:paraId="0EA6AC4C" w14:textId="77777777" w:rsidR="00982A4C" w:rsidRDefault="00982A4C" w:rsidP="00982A4C">
      <w:pPr>
        <w:rPr>
          <w:b/>
          <w:bCs/>
          <w:sz w:val="22"/>
          <w:szCs w:val="22"/>
        </w:rPr>
      </w:pPr>
    </w:p>
    <w:p w14:paraId="2B2CAA51" w14:textId="77777777" w:rsidR="00982A4C" w:rsidRDefault="00982A4C" w:rsidP="00982A4C">
      <w:p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Saving your credentials</w:t>
      </w:r>
    </w:p>
    <w:p w14:paraId="6B8E9C92" w14:textId="77777777" w:rsidR="00982A4C" w:rsidRDefault="00982A4C" w:rsidP="00982A4C">
      <w:pPr>
        <w:rPr>
          <w:bCs/>
          <w:sz w:val="22"/>
          <w:szCs w:val="22"/>
        </w:rPr>
      </w:pPr>
      <w:r>
        <w:rPr>
          <w:bCs/>
          <w:sz w:val="22"/>
          <w:szCs w:val="22"/>
        </w:rPr>
        <w:t>To avoid logging to your username and password every session, please execute the command.</w:t>
      </w:r>
    </w:p>
    <w:p w14:paraId="59198140" w14:textId="6EAC75F9" w:rsidR="00982A4C" w:rsidRDefault="00982A4C" w:rsidP="00982A4C">
      <w:pPr>
        <w:rPr>
          <w:bCs/>
          <w:sz w:val="22"/>
          <w:szCs w:val="22"/>
        </w:rPr>
      </w:pPr>
      <w:r>
        <w:rPr>
          <w:bCs/>
          <w:sz w:val="22"/>
          <w:szCs w:val="22"/>
        </w:rPr>
        <w:t>&gt;&gt;&gt;</w:t>
      </w:r>
      <w:r w:rsidR="00023123">
        <w:rPr>
          <w:bCs/>
          <w:sz w:val="22"/>
          <w:szCs w:val="22"/>
        </w:rPr>
        <w:t xml:space="preserve"> </w:t>
      </w:r>
      <w:r>
        <w:rPr>
          <w:bCs/>
          <w:sz w:val="22"/>
          <w:szCs w:val="22"/>
        </w:rPr>
        <w:t>git con</w:t>
      </w:r>
      <w:r w:rsidR="001F7D7E">
        <w:rPr>
          <w:bCs/>
          <w:sz w:val="22"/>
          <w:szCs w:val="22"/>
        </w:rPr>
        <w:t>f</w:t>
      </w:r>
      <w:r>
        <w:rPr>
          <w:bCs/>
          <w:sz w:val="22"/>
          <w:szCs w:val="22"/>
        </w:rPr>
        <w:t>ig credential.helper store</w:t>
      </w:r>
    </w:p>
    <w:p w14:paraId="1175C612" w14:textId="6E3C48C6" w:rsidR="001F7D7E" w:rsidRDefault="001F7D7E" w:rsidP="00982A4C">
      <w:pPr>
        <w:rPr>
          <w:bCs/>
          <w:sz w:val="22"/>
          <w:szCs w:val="22"/>
        </w:rPr>
      </w:pPr>
    </w:p>
    <w:p w14:paraId="19C0C287" w14:textId="13D73524" w:rsidR="001F7D7E" w:rsidRPr="00B5561D" w:rsidRDefault="001F7D7E" w:rsidP="001F7D7E">
      <w:pPr>
        <w:jc w:val="center"/>
        <w:rPr>
          <w:bCs/>
          <w:sz w:val="22"/>
          <w:szCs w:val="22"/>
        </w:rPr>
      </w:pPr>
      <w:r w:rsidRPr="001F7D7E">
        <w:rPr>
          <w:bCs/>
          <w:noProof/>
          <w:sz w:val="22"/>
          <w:szCs w:val="22"/>
        </w:rPr>
        <w:drawing>
          <wp:inline distT="0" distB="0" distL="0" distR="0" wp14:anchorId="421E5535" wp14:editId="6F10C6CC">
            <wp:extent cx="5943600" cy="15544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3F338" w14:textId="77777777" w:rsidR="00982A4C" w:rsidRDefault="00982A4C" w:rsidP="00617DA6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sz w:val="22"/>
          <w:szCs w:val="22"/>
        </w:rPr>
      </w:pPr>
    </w:p>
    <w:p w14:paraId="00214AAD" w14:textId="77777777" w:rsidR="00CB620A" w:rsidRDefault="00CB620A" w:rsidP="009E4369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2"/>
          <w:szCs w:val="22"/>
        </w:rPr>
      </w:pPr>
    </w:p>
    <w:p w14:paraId="13541B1A" w14:textId="1508729A" w:rsidR="009E4369" w:rsidRPr="009E4369" w:rsidRDefault="009E4369" w:rsidP="009E4369">
      <w:pPr>
        <w:pStyle w:val="paragraph"/>
        <w:spacing w:before="0" w:beforeAutospacing="0" w:after="0" w:afterAutospacing="0"/>
        <w:textAlignment w:val="baseline"/>
        <w:rPr>
          <w:rStyle w:val="eop"/>
          <w:b/>
          <w:bCs/>
          <w:sz w:val="22"/>
          <w:szCs w:val="22"/>
        </w:rPr>
      </w:pPr>
      <w:r>
        <w:rPr>
          <w:rStyle w:val="normaltextrun"/>
          <w:b/>
          <w:bCs/>
          <w:sz w:val="22"/>
          <w:szCs w:val="22"/>
        </w:rPr>
        <w:lastRenderedPageBreak/>
        <w:t>Branching out from master branch</w:t>
      </w:r>
    </w:p>
    <w:p w14:paraId="581FED71" w14:textId="028319E7" w:rsidR="00617DA6" w:rsidRDefault="00C11476" w:rsidP="009E4369">
      <w:pPr>
        <w:pStyle w:val="paragraph"/>
        <w:numPr>
          <w:ilvl w:val="0"/>
          <w:numId w:val="11"/>
        </w:numPr>
        <w:tabs>
          <w:tab w:val="clear" w:pos="720"/>
        </w:tabs>
        <w:spacing w:before="0" w:beforeAutospacing="0" w:after="0" w:afterAutospacing="0"/>
        <w:ind w:left="36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>Create your own branch</w:t>
      </w:r>
    </w:p>
    <w:p w14:paraId="7A8551A3" w14:textId="50C931F9" w:rsidR="00C11476" w:rsidRDefault="00DC016E" w:rsidP="00C11476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>&gt;&gt;&gt;</w:t>
      </w:r>
      <w:r w:rsidR="00023123">
        <w:rPr>
          <w:rStyle w:val="eop"/>
          <w:sz w:val="22"/>
          <w:szCs w:val="22"/>
        </w:rPr>
        <w:t xml:space="preserve"> </w:t>
      </w:r>
      <w:r>
        <w:rPr>
          <w:rStyle w:val="eop"/>
          <w:sz w:val="22"/>
          <w:szCs w:val="22"/>
        </w:rPr>
        <w:t>git</w:t>
      </w:r>
      <w:r w:rsidR="00A024F9">
        <w:rPr>
          <w:rStyle w:val="eop"/>
          <w:sz w:val="22"/>
          <w:szCs w:val="22"/>
        </w:rPr>
        <w:t xml:space="preserve"> </w:t>
      </w:r>
      <w:r w:rsidR="007520C4">
        <w:rPr>
          <w:rStyle w:val="eop"/>
          <w:sz w:val="22"/>
          <w:szCs w:val="22"/>
        </w:rPr>
        <w:t xml:space="preserve">checkout </w:t>
      </w:r>
      <w:r>
        <w:rPr>
          <w:rStyle w:val="eop"/>
          <w:sz w:val="22"/>
          <w:szCs w:val="22"/>
        </w:rPr>
        <w:t>-b 'firstname-</w:t>
      </w:r>
      <w:r w:rsidR="00C4174E">
        <w:rPr>
          <w:rStyle w:val="eop"/>
          <w:sz w:val="22"/>
          <w:szCs w:val="22"/>
        </w:rPr>
        <w:t>l</w:t>
      </w:r>
      <w:r>
        <w:rPr>
          <w:rStyle w:val="eop"/>
          <w:sz w:val="22"/>
          <w:szCs w:val="22"/>
        </w:rPr>
        <w:t>astname'</w:t>
      </w:r>
    </w:p>
    <w:p w14:paraId="11550678" w14:textId="0F093CAC" w:rsidR="00C11476" w:rsidRDefault="00C11476" w:rsidP="00C11476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706945BC" w14:textId="3A2B3CE3" w:rsidR="007F30B6" w:rsidRDefault="007F30B6" w:rsidP="00C11476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>Please replace your</w:t>
      </w:r>
      <w:r w:rsidR="00C4174E">
        <w:rPr>
          <w:rStyle w:val="eop"/>
          <w:sz w:val="22"/>
          <w:szCs w:val="22"/>
        </w:rPr>
        <w:t xml:space="preserve"> </w:t>
      </w:r>
      <w:r w:rsidRPr="008F0E6B">
        <w:rPr>
          <w:rStyle w:val="eop"/>
          <w:i/>
          <w:sz w:val="22"/>
          <w:szCs w:val="22"/>
        </w:rPr>
        <w:t>firstname</w:t>
      </w:r>
      <w:r w:rsidR="00C4174E">
        <w:rPr>
          <w:rStyle w:val="eop"/>
          <w:sz w:val="22"/>
          <w:szCs w:val="22"/>
        </w:rPr>
        <w:t xml:space="preserve"> with your real first</w:t>
      </w:r>
      <w:r w:rsidR="008F0E6B">
        <w:rPr>
          <w:rStyle w:val="eop"/>
          <w:sz w:val="22"/>
          <w:szCs w:val="22"/>
        </w:rPr>
        <w:t xml:space="preserve"> </w:t>
      </w:r>
      <w:r w:rsidR="00C4174E">
        <w:rPr>
          <w:rStyle w:val="eop"/>
          <w:sz w:val="22"/>
          <w:szCs w:val="22"/>
        </w:rPr>
        <w:t xml:space="preserve">name and </w:t>
      </w:r>
      <w:r w:rsidR="008F0E6B" w:rsidRPr="008F0E6B">
        <w:rPr>
          <w:rStyle w:val="eop"/>
          <w:i/>
          <w:sz w:val="22"/>
          <w:szCs w:val="22"/>
        </w:rPr>
        <w:t>lastname</w:t>
      </w:r>
      <w:r w:rsidR="008F0E6B">
        <w:rPr>
          <w:rStyle w:val="eop"/>
          <w:sz w:val="22"/>
          <w:szCs w:val="22"/>
        </w:rPr>
        <w:t xml:space="preserve"> with your real last name.</w:t>
      </w:r>
    </w:p>
    <w:p w14:paraId="098D5BD9" w14:textId="77777777" w:rsidR="007F30B6" w:rsidRDefault="007F30B6" w:rsidP="00C11476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5CF77D60" w14:textId="6B8CFB9A" w:rsidR="00C11476" w:rsidRDefault="00122074" w:rsidP="00735080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sz w:val="22"/>
          <w:szCs w:val="22"/>
        </w:rPr>
      </w:pPr>
      <w:r w:rsidRPr="00122074">
        <w:rPr>
          <w:rStyle w:val="eop"/>
          <w:noProof/>
          <w:sz w:val="22"/>
          <w:szCs w:val="22"/>
        </w:rPr>
        <w:drawing>
          <wp:inline distT="0" distB="0" distL="0" distR="0" wp14:anchorId="7E24A0C0" wp14:editId="631D4AF1">
            <wp:extent cx="5943600" cy="34747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D33CA" w14:textId="576A1EF8" w:rsidR="00122074" w:rsidRDefault="00122074" w:rsidP="00F97B3B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1D32F03B" w14:textId="7C0E41B8" w:rsidR="00F97B3B" w:rsidRDefault="00F97B3B" w:rsidP="00F97B3B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>Make sure you see console output “Switched to a new branch”</w:t>
      </w:r>
    </w:p>
    <w:p w14:paraId="4B612838" w14:textId="7B854B58" w:rsidR="00F97B3B" w:rsidRDefault="00F97B3B" w:rsidP="00F97B3B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43A859D1" w14:textId="091254CC" w:rsidR="009E4369" w:rsidRPr="009E4369" w:rsidRDefault="009E4369" w:rsidP="00F97B3B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22"/>
          <w:szCs w:val="22"/>
        </w:rPr>
      </w:pPr>
      <w:r w:rsidRPr="009E4369">
        <w:rPr>
          <w:rStyle w:val="eop"/>
          <w:b/>
          <w:sz w:val="22"/>
          <w:szCs w:val="22"/>
        </w:rPr>
        <w:t>Creating your own content</w:t>
      </w:r>
    </w:p>
    <w:p w14:paraId="4D6ED146" w14:textId="6C911F42" w:rsidR="00617DA6" w:rsidRDefault="007D3B99" w:rsidP="009E4369">
      <w:pPr>
        <w:pStyle w:val="paragraph"/>
        <w:numPr>
          <w:ilvl w:val="0"/>
          <w:numId w:val="12"/>
        </w:numPr>
        <w:spacing w:before="0" w:beforeAutospacing="0" w:after="0" w:afterAutospacing="0"/>
        <w:ind w:left="36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>Create a folder with your name</w:t>
      </w:r>
      <w:r w:rsidR="005E0AA8">
        <w:rPr>
          <w:rStyle w:val="eop"/>
          <w:sz w:val="22"/>
          <w:szCs w:val="22"/>
        </w:rPr>
        <w:t xml:space="preserve"> inside CS120</w:t>
      </w:r>
    </w:p>
    <w:p w14:paraId="0CA954E6" w14:textId="7230CA86" w:rsidR="00122074" w:rsidRDefault="004C72F2" w:rsidP="00122074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>&gt;&gt;&gt;</w:t>
      </w:r>
      <w:r w:rsidR="00023123">
        <w:rPr>
          <w:rStyle w:val="eop"/>
          <w:sz w:val="22"/>
          <w:szCs w:val="22"/>
        </w:rPr>
        <w:t xml:space="preserve"> </w:t>
      </w:r>
      <w:r>
        <w:rPr>
          <w:rStyle w:val="eop"/>
          <w:sz w:val="22"/>
          <w:szCs w:val="22"/>
        </w:rPr>
        <w:t>mkdir FirstnameLastname</w:t>
      </w:r>
    </w:p>
    <w:p w14:paraId="2774E898" w14:textId="31324DE3" w:rsidR="004C72F2" w:rsidRDefault="004C72F2" w:rsidP="00122074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71E2DE1F" w14:textId="47040793" w:rsidR="008F0E6B" w:rsidRPr="008F0E6B" w:rsidRDefault="008F0E6B" w:rsidP="00122074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 xml:space="preserve">Replace </w:t>
      </w:r>
      <w:r>
        <w:rPr>
          <w:rStyle w:val="eop"/>
          <w:i/>
          <w:sz w:val="22"/>
          <w:szCs w:val="22"/>
        </w:rPr>
        <w:t>FirstnameLastname</w:t>
      </w:r>
      <w:r>
        <w:rPr>
          <w:rStyle w:val="eop"/>
          <w:sz w:val="22"/>
          <w:szCs w:val="22"/>
        </w:rPr>
        <w:t xml:space="preserve"> with your </w:t>
      </w:r>
      <w:r w:rsidR="002E49AE">
        <w:rPr>
          <w:rStyle w:val="eop"/>
          <w:sz w:val="22"/>
          <w:szCs w:val="22"/>
        </w:rPr>
        <w:t>own first name and last name</w:t>
      </w:r>
    </w:p>
    <w:p w14:paraId="6256A62F" w14:textId="77777777" w:rsidR="008F0E6B" w:rsidRDefault="008F0E6B" w:rsidP="00122074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3292674C" w14:textId="717AB132" w:rsidR="0081031E" w:rsidRDefault="0081031E" w:rsidP="0081031E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sz w:val="22"/>
          <w:szCs w:val="22"/>
        </w:rPr>
      </w:pPr>
      <w:r w:rsidRPr="0081031E">
        <w:rPr>
          <w:rStyle w:val="eop"/>
          <w:noProof/>
          <w:sz w:val="22"/>
          <w:szCs w:val="22"/>
        </w:rPr>
        <w:drawing>
          <wp:inline distT="0" distB="0" distL="0" distR="0" wp14:anchorId="0AECBF4F" wp14:editId="3D942131">
            <wp:extent cx="5943600" cy="210312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472BC" w14:textId="77777777" w:rsidR="0081031E" w:rsidRDefault="0081031E" w:rsidP="00122074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29E898A1" w14:textId="6B7DE1CA" w:rsidR="005E0AA8" w:rsidRDefault="0081031E" w:rsidP="009E4369">
      <w:pPr>
        <w:pStyle w:val="paragraph"/>
        <w:numPr>
          <w:ilvl w:val="0"/>
          <w:numId w:val="12"/>
        </w:numPr>
        <w:spacing w:before="0" w:beforeAutospacing="0" w:after="0" w:afterAutospacing="0"/>
        <w:ind w:left="36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 xml:space="preserve">Go to your </w:t>
      </w:r>
      <w:r w:rsidR="007F30B6">
        <w:rPr>
          <w:rStyle w:val="eop"/>
          <w:sz w:val="22"/>
          <w:szCs w:val="22"/>
        </w:rPr>
        <w:t>FirstnameLastname folder</w:t>
      </w:r>
    </w:p>
    <w:p w14:paraId="574BF76B" w14:textId="54D6771B" w:rsidR="007F30B6" w:rsidRDefault="007F30B6" w:rsidP="007F30B6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>&gt;&gt;&gt;</w:t>
      </w:r>
      <w:r w:rsidR="00023123">
        <w:rPr>
          <w:rStyle w:val="eop"/>
          <w:sz w:val="22"/>
          <w:szCs w:val="22"/>
        </w:rPr>
        <w:t xml:space="preserve"> </w:t>
      </w:r>
      <w:r>
        <w:rPr>
          <w:rStyle w:val="eop"/>
          <w:sz w:val="22"/>
          <w:szCs w:val="22"/>
        </w:rPr>
        <w:t>cd FirstnameLastname</w:t>
      </w:r>
    </w:p>
    <w:p w14:paraId="2B5F70AE" w14:textId="77777777" w:rsidR="007F30B6" w:rsidRDefault="007F30B6" w:rsidP="007F30B6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50DB675C" w14:textId="799526B3" w:rsidR="0081031E" w:rsidRDefault="007F30B6" w:rsidP="007F30B6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sz w:val="22"/>
          <w:szCs w:val="22"/>
        </w:rPr>
      </w:pPr>
      <w:r w:rsidRPr="007F30B6">
        <w:rPr>
          <w:rStyle w:val="eop"/>
          <w:noProof/>
          <w:sz w:val="22"/>
          <w:szCs w:val="22"/>
        </w:rPr>
        <w:drawing>
          <wp:inline distT="0" distB="0" distL="0" distR="0" wp14:anchorId="69FAA02E" wp14:editId="76CA3408">
            <wp:extent cx="5943600" cy="3657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8527" w14:textId="77777777" w:rsidR="0081031E" w:rsidRDefault="0081031E" w:rsidP="0081031E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7546C4CA" w14:textId="77777777" w:rsidR="0081031E" w:rsidRDefault="0081031E" w:rsidP="009E4369">
      <w:pPr>
        <w:pStyle w:val="paragraph"/>
        <w:numPr>
          <w:ilvl w:val="0"/>
          <w:numId w:val="12"/>
        </w:numPr>
        <w:spacing w:before="0" w:beforeAutospacing="0" w:after="0" w:afterAutospacing="0"/>
        <w:ind w:left="36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>Create a folder with the current Module number inside your folder with FirstnameLastname</w:t>
      </w:r>
    </w:p>
    <w:p w14:paraId="1F8EDD70" w14:textId="42A42D89" w:rsidR="004C72F2" w:rsidRDefault="00A35AFB" w:rsidP="00122074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>&gt;&gt;&gt;</w:t>
      </w:r>
      <w:r w:rsidR="00023123">
        <w:rPr>
          <w:rStyle w:val="eop"/>
          <w:sz w:val="22"/>
          <w:szCs w:val="22"/>
        </w:rPr>
        <w:t xml:space="preserve"> </w:t>
      </w:r>
      <w:r>
        <w:rPr>
          <w:rStyle w:val="eop"/>
          <w:sz w:val="22"/>
          <w:szCs w:val="22"/>
        </w:rPr>
        <w:t>mkdir Module2</w:t>
      </w:r>
    </w:p>
    <w:p w14:paraId="09E1327E" w14:textId="382AE841" w:rsidR="0081031E" w:rsidRDefault="0081031E" w:rsidP="00122074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611CD290" w14:textId="7E5F137F" w:rsidR="00A35AFB" w:rsidRDefault="007F5D7B" w:rsidP="007F5D7B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sz w:val="22"/>
          <w:szCs w:val="22"/>
        </w:rPr>
      </w:pPr>
      <w:r w:rsidRPr="007F5D7B">
        <w:rPr>
          <w:rStyle w:val="eop"/>
          <w:noProof/>
          <w:sz w:val="22"/>
          <w:szCs w:val="22"/>
        </w:rPr>
        <w:drawing>
          <wp:inline distT="0" distB="0" distL="0" distR="0" wp14:anchorId="207BE347" wp14:editId="463B11F0">
            <wp:extent cx="5943600" cy="210312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88E45" w14:textId="77777777" w:rsidR="00122074" w:rsidRDefault="00122074" w:rsidP="00122074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43690013" w14:textId="290C4B5A" w:rsidR="00122074" w:rsidRDefault="001235E3" w:rsidP="009E4369">
      <w:pPr>
        <w:pStyle w:val="paragraph"/>
        <w:numPr>
          <w:ilvl w:val="0"/>
          <w:numId w:val="12"/>
        </w:numPr>
        <w:spacing w:before="0" w:beforeAutospacing="0" w:after="0" w:afterAutospacing="0"/>
        <w:ind w:left="36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>Go to Module 2 folder</w:t>
      </w:r>
    </w:p>
    <w:p w14:paraId="57B37E3B" w14:textId="2F73BBBC" w:rsidR="001235E3" w:rsidRDefault="001235E3" w:rsidP="001235E3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>&gt;&gt;&gt;</w:t>
      </w:r>
      <w:r w:rsidR="00023123">
        <w:rPr>
          <w:rStyle w:val="eop"/>
          <w:sz w:val="22"/>
          <w:szCs w:val="22"/>
        </w:rPr>
        <w:t xml:space="preserve"> </w:t>
      </w:r>
      <w:r>
        <w:rPr>
          <w:rStyle w:val="eop"/>
          <w:sz w:val="22"/>
          <w:szCs w:val="22"/>
        </w:rPr>
        <w:t>cd Module 2</w:t>
      </w:r>
    </w:p>
    <w:p w14:paraId="59BD722C" w14:textId="53D1F1ED" w:rsidR="001235E3" w:rsidRDefault="001235E3" w:rsidP="001235E3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383AF92D" w14:textId="53B592F3" w:rsidR="001235E3" w:rsidRDefault="001235E3" w:rsidP="001235E3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sz w:val="22"/>
          <w:szCs w:val="22"/>
        </w:rPr>
      </w:pPr>
      <w:r w:rsidRPr="001235E3">
        <w:rPr>
          <w:rStyle w:val="eop"/>
          <w:noProof/>
          <w:sz w:val="22"/>
          <w:szCs w:val="22"/>
        </w:rPr>
        <w:drawing>
          <wp:inline distT="0" distB="0" distL="0" distR="0" wp14:anchorId="77D34E30" wp14:editId="0B9D0481">
            <wp:extent cx="5943600" cy="35661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77673" w14:textId="28051E71" w:rsidR="001235E3" w:rsidRDefault="001235E3" w:rsidP="001235E3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66A6A2DB" w14:textId="77777777" w:rsidR="002577FD" w:rsidRDefault="002577FD" w:rsidP="001235E3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676D8FB8" w14:textId="4A0D63AB" w:rsidR="00604AE0" w:rsidRPr="00604AE0" w:rsidRDefault="00604AE0" w:rsidP="001235E3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22"/>
          <w:szCs w:val="22"/>
        </w:rPr>
      </w:pPr>
      <w:r>
        <w:rPr>
          <w:rStyle w:val="eop"/>
          <w:b/>
          <w:sz w:val="22"/>
          <w:szCs w:val="22"/>
        </w:rPr>
        <w:t>Push your first file</w:t>
      </w:r>
    </w:p>
    <w:p w14:paraId="2439F9CE" w14:textId="1B1CFF50" w:rsidR="00122074" w:rsidRDefault="00E916C5" w:rsidP="00604AE0">
      <w:pPr>
        <w:pStyle w:val="paragraph"/>
        <w:numPr>
          <w:ilvl w:val="0"/>
          <w:numId w:val="13"/>
        </w:numPr>
        <w:tabs>
          <w:tab w:val="clear" w:pos="720"/>
          <w:tab w:val="num" w:pos="360"/>
        </w:tabs>
        <w:spacing w:before="0" w:beforeAutospacing="0" w:after="0" w:afterAutospacing="0"/>
        <w:ind w:left="36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>Create a README.md file with the touch command</w:t>
      </w:r>
    </w:p>
    <w:p w14:paraId="427B6080" w14:textId="05F5E268" w:rsidR="00E916C5" w:rsidRDefault="00E916C5" w:rsidP="00E916C5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>&gt;&gt;&gt;</w:t>
      </w:r>
      <w:r w:rsidR="00023123">
        <w:rPr>
          <w:rStyle w:val="eop"/>
          <w:sz w:val="22"/>
          <w:szCs w:val="22"/>
        </w:rPr>
        <w:t xml:space="preserve"> </w:t>
      </w:r>
      <w:r>
        <w:rPr>
          <w:rStyle w:val="eop"/>
          <w:sz w:val="22"/>
          <w:szCs w:val="22"/>
        </w:rPr>
        <w:t>touch README.md</w:t>
      </w:r>
    </w:p>
    <w:p w14:paraId="20E19550" w14:textId="0D2A2D4A" w:rsidR="00E916C5" w:rsidRDefault="00E916C5" w:rsidP="00E916C5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26183618" w14:textId="7F2437A8" w:rsidR="00E916C5" w:rsidRDefault="00E916C5" w:rsidP="00E916C5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>Use ls command to double check</w:t>
      </w:r>
    </w:p>
    <w:p w14:paraId="6F4AA4C5" w14:textId="77777777" w:rsidR="00E916C5" w:rsidRDefault="00E916C5" w:rsidP="00E916C5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6872C87E" w14:textId="26FEB471" w:rsidR="00E916C5" w:rsidRDefault="00BC1CDC" w:rsidP="00BC1CDC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  <w:r w:rsidRPr="00BC1CDC">
        <w:rPr>
          <w:rStyle w:val="eop"/>
          <w:noProof/>
          <w:sz w:val="22"/>
          <w:szCs w:val="22"/>
        </w:rPr>
        <w:drawing>
          <wp:inline distT="0" distB="0" distL="0" distR="0" wp14:anchorId="6EF85986" wp14:editId="49CC77D2">
            <wp:extent cx="5943600" cy="4616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D253C" w14:textId="77777777" w:rsidR="00E916C5" w:rsidRDefault="00E916C5" w:rsidP="00BC1CDC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6ABCF562" w14:textId="7555C20D" w:rsidR="00122074" w:rsidRDefault="0081555E" w:rsidP="00604AE0">
      <w:pPr>
        <w:pStyle w:val="paragraph"/>
        <w:numPr>
          <w:ilvl w:val="0"/>
          <w:numId w:val="13"/>
        </w:numPr>
        <w:spacing w:before="0" w:beforeAutospacing="0" w:after="0" w:afterAutospacing="0"/>
        <w:ind w:left="36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>Add the file to staging</w:t>
      </w:r>
    </w:p>
    <w:p w14:paraId="76026EDF" w14:textId="44FB71B8" w:rsidR="002650B2" w:rsidRDefault="002650B2" w:rsidP="002650B2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>&gt;&gt;&gt;</w:t>
      </w:r>
      <w:r w:rsidR="00023123">
        <w:rPr>
          <w:rStyle w:val="eop"/>
          <w:sz w:val="22"/>
          <w:szCs w:val="22"/>
        </w:rPr>
        <w:t xml:space="preserve"> </w:t>
      </w:r>
      <w:r>
        <w:rPr>
          <w:rStyle w:val="eop"/>
          <w:sz w:val="22"/>
          <w:szCs w:val="22"/>
        </w:rPr>
        <w:t>git add README.md</w:t>
      </w:r>
    </w:p>
    <w:p w14:paraId="0DD28F4D" w14:textId="61D041C1" w:rsidR="00E916C5" w:rsidRDefault="00E916C5" w:rsidP="00E916C5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0D777F94" w14:textId="69C9EED9" w:rsidR="00E916C5" w:rsidRDefault="002650B2" w:rsidP="00E916C5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  <w:r w:rsidRPr="002650B2">
        <w:rPr>
          <w:rStyle w:val="eop"/>
          <w:noProof/>
          <w:sz w:val="22"/>
          <w:szCs w:val="22"/>
        </w:rPr>
        <w:drawing>
          <wp:inline distT="0" distB="0" distL="0" distR="0" wp14:anchorId="02DCEFF3" wp14:editId="18BE2691">
            <wp:extent cx="5943600" cy="1504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D64B0" w14:textId="77777777" w:rsidR="00E916C5" w:rsidRDefault="00E916C5" w:rsidP="00E916C5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39705135" w14:textId="53199445" w:rsidR="00E916C5" w:rsidRDefault="00BD05CC" w:rsidP="00604AE0">
      <w:pPr>
        <w:pStyle w:val="paragraph"/>
        <w:numPr>
          <w:ilvl w:val="0"/>
          <w:numId w:val="13"/>
        </w:numPr>
        <w:spacing w:before="0" w:beforeAutospacing="0" w:after="0" w:afterAutospacing="0"/>
        <w:ind w:left="36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>Commit the file and add a message</w:t>
      </w:r>
    </w:p>
    <w:p w14:paraId="50433F8B" w14:textId="7D4673AF" w:rsidR="000241C1" w:rsidRDefault="00BD05CC" w:rsidP="000241C1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>&gt;&gt;&gt;</w:t>
      </w:r>
      <w:r w:rsidR="00023123">
        <w:rPr>
          <w:rStyle w:val="eop"/>
          <w:sz w:val="22"/>
          <w:szCs w:val="22"/>
        </w:rPr>
        <w:t xml:space="preserve"> </w:t>
      </w:r>
      <w:r>
        <w:rPr>
          <w:rStyle w:val="eop"/>
          <w:sz w:val="22"/>
          <w:szCs w:val="22"/>
        </w:rPr>
        <w:t>git commit -m 'your commit message'</w:t>
      </w:r>
    </w:p>
    <w:p w14:paraId="7023C4D0" w14:textId="77777777" w:rsidR="00BD05CC" w:rsidRDefault="00BD05CC" w:rsidP="000241C1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501CF6F6" w14:textId="2947C360" w:rsidR="00BD05CC" w:rsidRDefault="00BD05CC" w:rsidP="000241C1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  <w:r w:rsidRPr="00BD05CC">
        <w:rPr>
          <w:rStyle w:val="eop"/>
          <w:noProof/>
          <w:sz w:val="22"/>
          <w:szCs w:val="22"/>
        </w:rPr>
        <w:drawing>
          <wp:inline distT="0" distB="0" distL="0" distR="0" wp14:anchorId="411EFE23" wp14:editId="63F2545E">
            <wp:extent cx="5943600" cy="5073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8471C" w14:textId="77777777" w:rsidR="000241C1" w:rsidRDefault="000241C1" w:rsidP="000241C1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7090D75E" w14:textId="32FD58EC" w:rsidR="00122074" w:rsidRDefault="00981066" w:rsidP="00604AE0">
      <w:pPr>
        <w:pStyle w:val="paragraph"/>
        <w:numPr>
          <w:ilvl w:val="0"/>
          <w:numId w:val="13"/>
        </w:numPr>
        <w:spacing w:before="0" w:beforeAutospacing="0" w:after="0" w:afterAutospacing="0"/>
        <w:ind w:left="36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>Push your branch to GitHub repository</w:t>
      </w:r>
      <w:r w:rsidR="00D80BF9">
        <w:rPr>
          <w:rStyle w:val="eop"/>
          <w:sz w:val="22"/>
          <w:szCs w:val="22"/>
        </w:rPr>
        <w:t xml:space="preserve"> (Note: this step may not succeed due to Repo owner permission)</w:t>
      </w:r>
    </w:p>
    <w:p w14:paraId="2BDF0ACF" w14:textId="6769FA83" w:rsidR="00437CD4" w:rsidRDefault="00437CD4" w:rsidP="00437CD4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 xml:space="preserve">&gt;&gt;&gt; git push origin </w:t>
      </w:r>
      <w:r w:rsidR="000C5A32">
        <w:rPr>
          <w:rStyle w:val="eop"/>
          <w:sz w:val="22"/>
          <w:szCs w:val="22"/>
        </w:rPr>
        <w:t>YOURBRANCHNAME</w:t>
      </w:r>
    </w:p>
    <w:p w14:paraId="03E792FB" w14:textId="77777777" w:rsidR="003E3590" w:rsidRDefault="003E3590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0731418E" w14:textId="23F4DDA4" w:rsidR="005D1C8E" w:rsidRDefault="005D1C8E" w:rsidP="001C4D26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>Change the YOURBRANCHNAME to your own branch name (firstname-lastname)</w:t>
      </w:r>
    </w:p>
    <w:p w14:paraId="37693C98" w14:textId="170523C2" w:rsidR="00BD05CC" w:rsidRDefault="00BD05CC" w:rsidP="00BD05CC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3B3996E1" w14:textId="65B13327" w:rsidR="00981066" w:rsidRDefault="001A33EE" w:rsidP="00BD05CC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  <w:r w:rsidRPr="001A33EE">
        <w:rPr>
          <w:rStyle w:val="eop"/>
          <w:noProof/>
          <w:sz w:val="22"/>
          <w:szCs w:val="22"/>
        </w:rPr>
        <w:drawing>
          <wp:inline distT="0" distB="0" distL="0" distR="0" wp14:anchorId="5A045B8C" wp14:editId="4B318382">
            <wp:extent cx="5943600" cy="15773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52FD" w14:textId="77777777" w:rsidR="00BD05CC" w:rsidRDefault="00BD05CC" w:rsidP="00BD05CC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5855958C" w14:textId="31E60A23" w:rsidR="00BD05CC" w:rsidRDefault="00270D36" w:rsidP="00270D36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>5.</w:t>
      </w:r>
      <w:r w:rsidR="002A5278">
        <w:rPr>
          <w:rStyle w:val="eop"/>
          <w:sz w:val="22"/>
          <w:szCs w:val="22"/>
        </w:rPr>
        <w:t xml:space="preserve">When prompted for </w:t>
      </w:r>
      <w:r w:rsidR="0063582A">
        <w:rPr>
          <w:rStyle w:val="eop"/>
          <w:sz w:val="22"/>
          <w:szCs w:val="22"/>
        </w:rPr>
        <w:t xml:space="preserve">GitHub </w:t>
      </w:r>
      <w:r w:rsidR="002A5278">
        <w:rPr>
          <w:rStyle w:val="eop"/>
          <w:sz w:val="22"/>
          <w:szCs w:val="22"/>
        </w:rPr>
        <w:t>username and password. Enter them</w:t>
      </w:r>
    </w:p>
    <w:p w14:paraId="3B225E57" w14:textId="308A0DDE" w:rsidR="002A5278" w:rsidRDefault="002A5278" w:rsidP="002A5278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3B42C475" w14:textId="3ED703E4" w:rsidR="002A5278" w:rsidRDefault="008D298C" w:rsidP="008D298C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sz w:val="22"/>
          <w:szCs w:val="22"/>
        </w:rPr>
      </w:pPr>
      <w:r w:rsidRPr="008D298C">
        <w:rPr>
          <w:rStyle w:val="eop"/>
          <w:noProof/>
          <w:sz w:val="22"/>
          <w:szCs w:val="22"/>
        </w:rPr>
        <w:drawing>
          <wp:inline distT="0" distB="0" distL="0" distR="0" wp14:anchorId="20A6CAB7" wp14:editId="55CF0ED2">
            <wp:extent cx="5181600" cy="647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D2927" w14:textId="77777777" w:rsidR="000C31D4" w:rsidRDefault="000C31D4" w:rsidP="008D298C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sz w:val="22"/>
          <w:szCs w:val="22"/>
        </w:rPr>
      </w:pPr>
    </w:p>
    <w:p w14:paraId="0D0872BD" w14:textId="21BEFC82" w:rsidR="00262912" w:rsidRDefault="000C31D4" w:rsidP="00AC5D96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22"/>
          <w:szCs w:val="22"/>
        </w:rPr>
      </w:pPr>
      <w:r w:rsidRPr="000C31D4">
        <w:rPr>
          <w:rStyle w:val="eop"/>
          <w:noProof/>
          <w:sz w:val="22"/>
          <w:szCs w:val="22"/>
        </w:rPr>
        <w:drawing>
          <wp:inline distT="0" distB="0" distL="0" distR="0" wp14:anchorId="56B95423" wp14:editId="258D753A">
            <wp:extent cx="5943600" cy="4419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9BCCD" w14:textId="3FFCD971" w:rsidR="008D58F6" w:rsidRDefault="008D58F6" w:rsidP="00AC5D96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22"/>
          <w:szCs w:val="22"/>
        </w:rPr>
      </w:pPr>
    </w:p>
    <w:p w14:paraId="44AA450C" w14:textId="77777777" w:rsidR="000F59A5" w:rsidRDefault="000F59A5" w:rsidP="000F59A5">
      <w:pPr>
        <w:pStyle w:val="paragraph"/>
        <w:spacing w:before="0" w:beforeAutospacing="0" w:after="0" w:afterAutospacing="0"/>
        <w:ind w:left="720"/>
        <w:textAlignment w:val="baseline"/>
        <w:rPr>
          <w:rStyle w:val="eop"/>
          <w:b/>
          <w:sz w:val="22"/>
          <w:szCs w:val="22"/>
        </w:rPr>
      </w:pPr>
    </w:p>
    <w:p w14:paraId="35EE0E3A" w14:textId="77777777" w:rsidR="000F59A5" w:rsidRDefault="000F59A5" w:rsidP="000F59A5">
      <w:pPr>
        <w:pStyle w:val="paragraph"/>
        <w:spacing w:before="0" w:beforeAutospacing="0" w:after="0" w:afterAutospacing="0"/>
        <w:ind w:left="720"/>
        <w:textAlignment w:val="baseline"/>
        <w:rPr>
          <w:rStyle w:val="eop"/>
          <w:b/>
          <w:sz w:val="22"/>
          <w:szCs w:val="22"/>
        </w:rPr>
      </w:pPr>
    </w:p>
    <w:p w14:paraId="2BF7DC43" w14:textId="77777777" w:rsidR="000F59A5" w:rsidRDefault="000F59A5" w:rsidP="000F59A5">
      <w:pPr>
        <w:pStyle w:val="paragraph"/>
        <w:spacing w:before="0" w:beforeAutospacing="0" w:after="0" w:afterAutospacing="0"/>
        <w:ind w:left="720"/>
        <w:textAlignment w:val="baseline"/>
        <w:rPr>
          <w:rStyle w:val="eop"/>
          <w:b/>
          <w:sz w:val="22"/>
          <w:szCs w:val="22"/>
        </w:rPr>
      </w:pPr>
    </w:p>
    <w:p w14:paraId="622E9D24" w14:textId="4E7B5269" w:rsidR="008D58F6" w:rsidRDefault="008D58F6" w:rsidP="000F59A5">
      <w:pPr>
        <w:pStyle w:val="paragraph"/>
        <w:spacing w:before="0" w:beforeAutospacing="0" w:after="0" w:afterAutospacing="0"/>
        <w:ind w:left="720"/>
        <w:textAlignment w:val="baseline"/>
        <w:rPr>
          <w:ins w:id="4" w:author="John C Chan" w:date="2022-03-17T14:04:00Z"/>
          <w:rStyle w:val="eop"/>
          <w:b/>
          <w:sz w:val="22"/>
          <w:szCs w:val="22"/>
        </w:rPr>
      </w:pPr>
      <w:r>
        <w:rPr>
          <w:rStyle w:val="eop"/>
          <w:b/>
          <w:sz w:val="22"/>
          <w:szCs w:val="22"/>
        </w:rPr>
        <w:t xml:space="preserve">In case step 4, and 5 fails, as the Repo owner does not accept you as a collaborator, </w:t>
      </w:r>
      <w:r w:rsidR="000F59A5">
        <w:rPr>
          <w:rStyle w:val="eop"/>
          <w:b/>
          <w:sz w:val="22"/>
          <w:szCs w:val="22"/>
        </w:rPr>
        <w:t>then</w:t>
      </w:r>
      <w:r>
        <w:rPr>
          <w:rStyle w:val="eop"/>
          <w:b/>
          <w:sz w:val="22"/>
          <w:szCs w:val="22"/>
        </w:rPr>
        <w:t xml:space="preserve"> create your own repository as show</w:t>
      </w:r>
      <w:r w:rsidR="00D80BF9">
        <w:rPr>
          <w:rStyle w:val="eop"/>
          <w:b/>
          <w:sz w:val="22"/>
          <w:szCs w:val="22"/>
        </w:rPr>
        <w:t>n</w:t>
      </w:r>
      <w:r>
        <w:rPr>
          <w:rStyle w:val="eop"/>
          <w:b/>
          <w:sz w:val="22"/>
          <w:szCs w:val="22"/>
        </w:rPr>
        <w:t xml:space="preserve"> below.</w:t>
      </w:r>
    </w:p>
    <w:p w14:paraId="380B6971" w14:textId="77777777" w:rsidR="000F59A5" w:rsidRDefault="000F59A5" w:rsidP="000F59A5">
      <w:pPr>
        <w:pStyle w:val="paragraph"/>
        <w:spacing w:before="0" w:beforeAutospacing="0" w:after="0" w:afterAutospacing="0"/>
        <w:ind w:left="720"/>
        <w:textAlignment w:val="baseline"/>
        <w:rPr>
          <w:rStyle w:val="eop"/>
          <w:b/>
          <w:sz w:val="22"/>
          <w:szCs w:val="22"/>
        </w:rPr>
      </w:pPr>
    </w:p>
    <w:p w14:paraId="053D2569" w14:textId="77777777" w:rsidR="008D58F6" w:rsidRDefault="008D58F6" w:rsidP="000F59A5">
      <w:pPr>
        <w:pStyle w:val="paragraph"/>
        <w:spacing w:before="0" w:beforeAutospacing="0" w:after="0" w:afterAutospacing="0"/>
        <w:ind w:left="720"/>
        <w:textAlignment w:val="baseline"/>
        <w:rPr>
          <w:rStyle w:val="eop"/>
          <w:b/>
          <w:sz w:val="22"/>
          <w:szCs w:val="22"/>
        </w:rPr>
      </w:pPr>
      <w:r>
        <w:rPr>
          <w:rStyle w:val="eop"/>
          <w:b/>
          <w:sz w:val="22"/>
          <w:szCs w:val="22"/>
        </w:rPr>
        <w:t>Log into your GitHub account, then create a new repository.</w:t>
      </w:r>
    </w:p>
    <w:p w14:paraId="26FDED8D" w14:textId="54FEF79C" w:rsidR="008D58F6" w:rsidRDefault="008D58F6" w:rsidP="008D58F6">
      <w:pPr>
        <w:pStyle w:val="paragraph"/>
        <w:spacing w:before="0" w:beforeAutospacing="0" w:after="0" w:afterAutospacing="0"/>
        <w:ind w:left="720"/>
        <w:textAlignment w:val="baseline"/>
        <w:rPr>
          <w:rStyle w:val="eop"/>
          <w:b/>
          <w:sz w:val="22"/>
          <w:szCs w:val="22"/>
        </w:rPr>
      </w:pPr>
      <w:r>
        <w:rPr>
          <w:b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45A4A24" wp14:editId="40E691A6">
                <wp:simplePos x="0" y="0"/>
                <wp:positionH relativeFrom="column">
                  <wp:posOffset>1736271</wp:posOffset>
                </wp:positionH>
                <wp:positionV relativeFrom="paragraph">
                  <wp:posOffset>533400</wp:posOffset>
                </wp:positionV>
                <wp:extent cx="353786" cy="206829"/>
                <wp:effectExtent l="19050" t="38100" r="27305" b="41275"/>
                <wp:wrapNone/>
                <wp:docPr id="3" name="Arrow: Lef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309942">
                          <a:off x="0" y="0"/>
                          <a:ext cx="353786" cy="206829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4259092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3" o:spid="_x0000_s1026" type="#_x0000_t66" style="position:absolute;margin-left:136.7pt;margin-top:42pt;width:27.85pt;height:16.3pt;rotation:-1409087fd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" adj="6314" fillcolor="red" strokecolor="#1f4d78 [1604]" strokeweight="1pt"/>
            </w:pict>
          </mc:Fallback>
        </mc:AlternateContent>
      </w:r>
      <w:r w:rsidRPr="008D58F6">
        <w:rPr>
          <w:rStyle w:val="eop"/>
          <w:b/>
          <w:sz w:val="22"/>
          <w:szCs w:val="22"/>
        </w:rPr>
        <w:drawing>
          <wp:inline distT="0" distB="0" distL="0" distR="0" wp14:anchorId="6A92B7CD" wp14:editId="467CF902">
            <wp:extent cx="5736771" cy="2965224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5859" cy="297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eop"/>
          <w:b/>
          <w:sz w:val="22"/>
          <w:szCs w:val="22"/>
        </w:rPr>
        <w:t xml:space="preserve"> </w:t>
      </w:r>
    </w:p>
    <w:p w14:paraId="546E02FF" w14:textId="1B75DCFC" w:rsidR="00076D92" w:rsidRDefault="00076D92" w:rsidP="008D58F6">
      <w:pPr>
        <w:pStyle w:val="paragraph"/>
        <w:spacing w:before="0" w:beforeAutospacing="0" w:after="0" w:afterAutospacing="0"/>
        <w:ind w:left="720"/>
        <w:textAlignment w:val="baseline"/>
        <w:rPr>
          <w:rStyle w:val="eop"/>
          <w:b/>
          <w:sz w:val="22"/>
          <w:szCs w:val="22"/>
        </w:rPr>
      </w:pPr>
    </w:p>
    <w:p w14:paraId="13AB7C0D" w14:textId="677C1583" w:rsidR="00076D92" w:rsidRDefault="00076D92" w:rsidP="008D58F6">
      <w:pPr>
        <w:pStyle w:val="paragraph"/>
        <w:spacing w:before="0" w:beforeAutospacing="0" w:after="0" w:afterAutospacing="0"/>
        <w:ind w:left="720"/>
        <w:textAlignment w:val="baseline"/>
        <w:rPr>
          <w:rStyle w:val="eop"/>
          <w:b/>
          <w:sz w:val="22"/>
          <w:szCs w:val="22"/>
        </w:rPr>
      </w:pPr>
      <w:r>
        <w:rPr>
          <w:b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9589FD4" wp14:editId="267B691C">
                <wp:simplePos x="0" y="0"/>
                <wp:positionH relativeFrom="margin">
                  <wp:posOffset>4751615</wp:posOffset>
                </wp:positionH>
                <wp:positionV relativeFrom="paragraph">
                  <wp:posOffset>4735106</wp:posOffset>
                </wp:positionV>
                <wp:extent cx="353786" cy="206829"/>
                <wp:effectExtent l="19050" t="38100" r="27305" b="41275"/>
                <wp:wrapNone/>
                <wp:docPr id="18" name="Arrow: Left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309942">
                          <a:off x="0" y="0"/>
                          <a:ext cx="353786" cy="206829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A75B34" id="Arrow: Left 18" o:spid="_x0000_s1026" type="#_x0000_t66" style="position:absolute;margin-left:374.15pt;margin-top:372.85pt;width:27.85pt;height:16.3pt;rotation:-1409087fd;z-index:2516633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" adj="6314" fillcolor="red" strokecolor="#1f4d78 [1604]" strokeweight="1pt">
                <w10:wrap anchorx="margin"/>
              </v:shape>
            </w:pict>
          </mc:Fallback>
        </mc:AlternateContent>
      </w:r>
      <w:r>
        <w:rPr>
          <w:b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53E96C8" wp14:editId="2DBB19DB">
                <wp:simplePos x="0" y="0"/>
                <wp:positionH relativeFrom="column">
                  <wp:posOffset>5366656</wp:posOffset>
                </wp:positionH>
                <wp:positionV relativeFrom="paragraph">
                  <wp:posOffset>1839686</wp:posOffset>
                </wp:positionV>
                <wp:extent cx="353786" cy="206829"/>
                <wp:effectExtent l="19050" t="38100" r="27305" b="41275"/>
                <wp:wrapNone/>
                <wp:docPr id="8" name="Arrow: Lef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309942">
                          <a:off x="0" y="0"/>
                          <a:ext cx="353786" cy="206829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01B6B7" id="Arrow: Left 8" o:spid="_x0000_s1026" type="#_x0000_t66" style="position:absolute;margin-left:422.55pt;margin-top:144.85pt;width:27.85pt;height:16.3pt;rotation:-1409087fd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" adj="6314" fillcolor="red" strokecolor="#1f4d78 [1604]" strokeweight="1pt"/>
            </w:pict>
          </mc:Fallback>
        </mc:AlternateContent>
      </w:r>
      <w:r w:rsidRPr="00076D92">
        <w:rPr>
          <w:rStyle w:val="eop"/>
          <w:b/>
          <w:sz w:val="22"/>
          <w:szCs w:val="22"/>
        </w:rPr>
        <w:drawing>
          <wp:inline distT="0" distB="0" distL="0" distR="0" wp14:anchorId="30200565" wp14:editId="3EF24B59">
            <wp:extent cx="5943600" cy="50946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2213A" w14:textId="1695C8EE" w:rsidR="00076D92" w:rsidRDefault="00076D92" w:rsidP="008D58F6">
      <w:pPr>
        <w:pStyle w:val="paragraph"/>
        <w:spacing w:before="0" w:beforeAutospacing="0" w:after="0" w:afterAutospacing="0"/>
        <w:ind w:left="720"/>
        <w:textAlignment w:val="baseline"/>
        <w:rPr>
          <w:rStyle w:val="eop"/>
          <w:b/>
          <w:sz w:val="22"/>
          <w:szCs w:val="22"/>
        </w:rPr>
      </w:pPr>
    </w:p>
    <w:p w14:paraId="0B4A18BF" w14:textId="7FE8ED0B" w:rsidR="00076D92" w:rsidRDefault="00076D92" w:rsidP="008D58F6">
      <w:pPr>
        <w:pStyle w:val="paragraph"/>
        <w:spacing w:before="0" w:beforeAutospacing="0" w:after="0" w:afterAutospacing="0"/>
        <w:ind w:left="720"/>
        <w:textAlignment w:val="baseline"/>
        <w:rPr>
          <w:rStyle w:val="eop"/>
          <w:b/>
          <w:sz w:val="22"/>
          <w:szCs w:val="22"/>
        </w:rPr>
      </w:pPr>
      <w:r>
        <w:rPr>
          <w:rStyle w:val="eop"/>
          <w:b/>
          <w:sz w:val="22"/>
          <w:szCs w:val="22"/>
        </w:rPr>
        <w:t>Creating a new file, or uploading an existing file:</w:t>
      </w:r>
    </w:p>
    <w:p w14:paraId="25DAC0EC" w14:textId="2141A642" w:rsidR="00076D92" w:rsidRDefault="00076D92" w:rsidP="008D58F6">
      <w:pPr>
        <w:pStyle w:val="paragraph"/>
        <w:spacing w:before="0" w:beforeAutospacing="0" w:after="0" w:afterAutospacing="0"/>
        <w:ind w:left="720"/>
        <w:textAlignment w:val="baseline"/>
        <w:rPr>
          <w:rStyle w:val="eop"/>
          <w:b/>
          <w:sz w:val="22"/>
          <w:szCs w:val="22"/>
        </w:rPr>
      </w:pPr>
      <w:r>
        <w:rPr>
          <w:b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02624B" wp14:editId="7C582797">
                <wp:simplePos x="0" y="0"/>
                <wp:positionH relativeFrom="margin">
                  <wp:posOffset>3064329</wp:posOffset>
                </wp:positionH>
                <wp:positionV relativeFrom="paragraph">
                  <wp:posOffset>1507218</wp:posOffset>
                </wp:positionV>
                <wp:extent cx="353786" cy="206829"/>
                <wp:effectExtent l="0" t="57150" r="27305" b="41275"/>
                <wp:wrapNone/>
                <wp:docPr id="23" name="Arrow: Left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78046">
                          <a:off x="0" y="0"/>
                          <a:ext cx="353786" cy="206829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69D313" id="Arrow: Left 23" o:spid="_x0000_s1026" type="#_x0000_t66" style="position:absolute;margin-left:241.3pt;margin-top:118.7pt;width:27.85pt;height:16.3pt;rotation:1723647fd;z-index:2516654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" adj="6314" fillcolor="red" strokecolor="#1f4d78 [1604]" strokeweight="1pt">
                <w10:wrap anchorx="margin"/>
              </v:shape>
            </w:pict>
          </mc:Fallback>
        </mc:AlternateContent>
      </w:r>
      <w:r w:rsidRPr="00076D92">
        <w:rPr>
          <w:rStyle w:val="eop"/>
          <w:b/>
          <w:sz w:val="22"/>
          <w:szCs w:val="22"/>
        </w:rPr>
        <w:drawing>
          <wp:inline distT="0" distB="0" distL="0" distR="0" wp14:anchorId="70AA7362" wp14:editId="299338BE">
            <wp:extent cx="5943600" cy="36239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40585" w14:textId="1C8B2D65" w:rsidR="00874F22" w:rsidRDefault="00874F22" w:rsidP="008D58F6">
      <w:pPr>
        <w:pStyle w:val="paragraph"/>
        <w:spacing w:before="0" w:beforeAutospacing="0" w:after="0" w:afterAutospacing="0"/>
        <w:ind w:left="720"/>
        <w:textAlignment w:val="baseline"/>
        <w:rPr>
          <w:rStyle w:val="eop"/>
          <w:b/>
          <w:sz w:val="22"/>
          <w:szCs w:val="22"/>
        </w:rPr>
      </w:pPr>
    </w:p>
    <w:p w14:paraId="2259341D" w14:textId="3ED738F6" w:rsidR="00874F22" w:rsidRDefault="00874F22" w:rsidP="008D58F6">
      <w:pPr>
        <w:pStyle w:val="paragraph"/>
        <w:spacing w:before="0" w:beforeAutospacing="0" w:after="0" w:afterAutospacing="0"/>
        <w:ind w:left="720"/>
        <w:textAlignment w:val="baseline"/>
        <w:rPr>
          <w:rStyle w:val="eop"/>
          <w:b/>
          <w:sz w:val="22"/>
          <w:szCs w:val="22"/>
        </w:rPr>
      </w:pPr>
      <w:r>
        <w:rPr>
          <w:rStyle w:val="eop"/>
          <w:b/>
          <w:sz w:val="22"/>
          <w:szCs w:val="22"/>
        </w:rPr>
        <w:t>Add your files/folders:</w:t>
      </w:r>
    </w:p>
    <w:p w14:paraId="61B0F820" w14:textId="25B02ADA" w:rsidR="00874F22" w:rsidRDefault="00874F22" w:rsidP="000F59A5">
      <w:pPr>
        <w:pStyle w:val="paragraph"/>
        <w:spacing w:before="0" w:beforeAutospacing="0" w:after="0" w:afterAutospacing="0"/>
        <w:ind w:left="720"/>
        <w:textAlignment w:val="baseline"/>
        <w:rPr>
          <w:rStyle w:val="eop"/>
          <w:b/>
          <w:sz w:val="22"/>
          <w:szCs w:val="22"/>
        </w:rPr>
      </w:pPr>
      <w:r>
        <w:rPr>
          <w:b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1348CFB" wp14:editId="1E4F96F1">
                <wp:simplePos x="0" y="0"/>
                <wp:positionH relativeFrom="margin">
                  <wp:posOffset>2340338</wp:posOffset>
                </wp:positionH>
                <wp:positionV relativeFrom="paragraph">
                  <wp:posOffset>2746557</wp:posOffset>
                </wp:positionV>
                <wp:extent cx="353786" cy="206829"/>
                <wp:effectExtent l="0" t="57150" r="27305" b="41275"/>
                <wp:wrapNone/>
                <wp:docPr id="36" name="Arrow: Lef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634347">
                          <a:off x="0" y="0"/>
                          <a:ext cx="353786" cy="206829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3643BC" id="Arrow: Left 36" o:spid="_x0000_s1026" type="#_x0000_t66" style="position:absolute;margin-left:184.3pt;margin-top:216.25pt;width:27.85pt;height:16.3pt;rotation:-2147017fd;z-index:2516695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" adj="6314" fillcolor="red" strokecolor="#1f4d78 [1604]" strokeweight="1pt">
                <w10:wrap anchorx="margin"/>
              </v:shape>
            </w:pict>
          </mc:Fallback>
        </mc:AlternateContent>
      </w:r>
      <w:r>
        <w:rPr>
          <w:b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6BDA035" wp14:editId="0E93200A">
                <wp:simplePos x="0" y="0"/>
                <wp:positionH relativeFrom="margin">
                  <wp:posOffset>4452257</wp:posOffset>
                </wp:positionH>
                <wp:positionV relativeFrom="paragraph">
                  <wp:posOffset>1777908</wp:posOffset>
                </wp:positionV>
                <wp:extent cx="353786" cy="206829"/>
                <wp:effectExtent l="0" t="57150" r="27305" b="41275"/>
                <wp:wrapNone/>
                <wp:docPr id="35" name="Arrow: Left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78046">
                          <a:off x="0" y="0"/>
                          <a:ext cx="353786" cy="206829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6CF727" id="Arrow: Left 35" o:spid="_x0000_s1026" type="#_x0000_t66" style="position:absolute;margin-left:350.55pt;margin-top:140pt;width:27.85pt;height:16.3pt;rotation:1723647fd;z-index:2516674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" adj="6314" fillcolor="red" strokecolor="#1f4d78 [1604]" strokeweight="1pt">
                <w10:wrap anchorx="margin"/>
              </v:shape>
            </w:pict>
          </mc:Fallback>
        </mc:AlternateContent>
      </w:r>
      <w:r w:rsidRPr="00874F22">
        <w:rPr>
          <w:rStyle w:val="eop"/>
          <w:b/>
          <w:sz w:val="22"/>
          <w:szCs w:val="22"/>
        </w:rPr>
        <w:drawing>
          <wp:inline distT="0" distB="0" distL="0" distR="0" wp14:anchorId="4062C0AF" wp14:editId="73F2F1AA">
            <wp:extent cx="5943600" cy="3198495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D9B9" w14:textId="5100C5C6" w:rsidR="008D58F6" w:rsidRDefault="008D58F6" w:rsidP="000F59A5">
      <w:pPr>
        <w:pStyle w:val="paragraph"/>
        <w:spacing w:before="0" w:beforeAutospacing="0" w:after="0" w:afterAutospacing="0"/>
        <w:ind w:left="720"/>
        <w:textAlignment w:val="baseline"/>
        <w:rPr>
          <w:rStyle w:val="eop"/>
          <w:b/>
          <w:sz w:val="22"/>
          <w:szCs w:val="22"/>
        </w:rPr>
      </w:pPr>
    </w:p>
    <w:p w14:paraId="49E11F43" w14:textId="77777777" w:rsidR="005D1C8E" w:rsidRDefault="005D1C8E" w:rsidP="00AC5D96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22"/>
          <w:szCs w:val="22"/>
        </w:rPr>
      </w:pPr>
    </w:p>
    <w:p w14:paraId="16CAA7A3" w14:textId="77777777" w:rsidR="00CB620A" w:rsidRDefault="00CB620A">
      <w:pPr>
        <w:rPr>
          <w:rStyle w:val="eop"/>
          <w:b/>
          <w:color w:val="auto"/>
          <w:sz w:val="22"/>
          <w:szCs w:val="22"/>
        </w:rPr>
      </w:pPr>
      <w:r>
        <w:rPr>
          <w:rStyle w:val="eop"/>
          <w:b/>
          <w:sz w:val="22"/>
          <w:szCs w:val="22"/>
        </w:rPr>
        <w:br w:type="page"/>
      </w:r>
    </w:p>
    <w:p w14:paraId="4C471873" w14:textId="70AC2314" w:rsidR="00AC5D96" w:rsidRDefault="00262912" w:rsidP="00AC5D96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22"/>
          <w:szCs w:val="22"/>
        </w:rPr>
      </w:pPr>
      <w:r>
        <w:rPr>
          <w:rStyle w:val="eop"/>
          <w:b/>
          <w:sz w:val="22"/>
          <w:szCs w:val="22"/>
        </w:rPr>
        <w:lastRenderedPageBreak/>
        <w:t>Windows OS</w:t>
      </w:r>
    </w:p>
    <w:p w14:paraId="6E39408C" w14:textId="77777777" w:rsidR="00262912" w:rsidRPr="00262912" w:rsidRDefault="00262912" w:rsidP="00AC5D96">
      <w:pPr>
        <w:pStyle w:val="paragraph"/>
        <w:spacing w:before="0" w:beforeAutospacing="0" w:after="0" w:afterAutospacing="0"/>
        <w:textAlignment w:val="baseline"/>
        <w:rPr>
          <w:rStyle w:val="eop"/>
          <w:b/>
          <w:sz w:val="22"/>
          <w:szCs w:val="22"/>
        </w:rPr>
      </w:pPr>
    </w:p>
    <w:p w14:paraId="4484190B" w14:textId="1A04F8BD" w:rsidR="007078D8" w:rsidRPr="00B423E3" w:rsidRDefault="007078D8" w:rsidP="007078D8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2"/>
          <w:szCs w:val="22"/>
        </w:rPr>
      </w:pPr>
      <w:r>
        <w:rPr>
          <w:rStyle w:val="normaltextrun"/>
          <w:b/>
          <w:bCs/>
          <w:sz w:val="22"/>
          <w:szCs w:val="22"/>
        </w:rPr>
        <w:t>Creating a pull request</w:t>
      </w:r>
      <w:r w:rsidRPr="00B423E3">
        <w:rPr>
          <w:rStyle w:val="normaltextrun"/>
          <w:b/>
          <w:bCs/>
          <w:sz w:val="22"/>
          <w:szCs w:val="22"/>
        </w:rPr>
        <w:t> </w:t>
      </w:r>
    </w:p>
    <w:p w14:paraId="68EF6F0C" w14:textId="694644B5" w:rsidR="007078D8" w:rsidRDefault="007078D8" w:rsidP="00AC5D96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47C6D00F" w14:textId="6BD1DD8C" w:rsidR="00027D8A" w:rsidRDefault="00027D8A" w:rsidP="00AC5D96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>1. Switch out of Ubuntu Server</w:t>
      </w:r>
      <w:r w:rsidR="005D1C8E">
        <w:rPr>
          <w:rStyle w:val="eop"/>
          <w:sz w:val="22"/>
          <w:szCs w:val="22"/>
        </w:rPr>
        <w:t xml:space="preserve"> terminal</w:t>
      </w:r>
      <w:r>
        <w:rPr>
          <w:rStyle w:val="eop"/>
          <w:sz w:val="22"/>
          <w:szCs w:val="22"/>
        </w:rPr>
        <w:t xml:space="preserve"> and open a browser in Windows OS.</w:t>
      </w:r>
    </w:p>
    <w:p w14:paraId="05E721AB" w14:textId="7469C570" w:rsidR="00332484" w:rsidRDefault="00027D8A" w:rsidP="00332484">
      <w:r>
        <w:rPr>
          <w:rStyle w:val="eop"/>
          <w:sz w:val="22"/>
          <w:szCs w:val="22"/>
        </w:rPr>
        <w:t xml:space="preserve">2. </w:t>
      </w:r>
      <w:r w:rsidR="002458F4">
        <w:rPr>
          <w:rStyle w:val="eop"/>
          <w:sz w:val="22"/>
          <w:szCs w:val="22"/>
        </w:rPr>
        <w:t xml:space="preserve">Go to </w:t>
      </w:r>
      <w:hyperlink r:id="rId38" w:history="1">
        <w:r w:rsidR="00A234F4" w:rsidRPr="00A234F4">
          <w:rPr>
            <w:rStyle w:val="Hyperlink"/>
          </w:rPr>
          <w:t>https://git</w:t>
        </w:r>
        <w:r w:rsidR="00A234F4" w:rsidRPr="0067674E">
          <w:rPr>
            <w:rStyle w:val="Hyperlink"/>
          </w:rPr>
          <w:t>hub.com/cityuseattle/amazon-apprenti-2019</w:t>
        </w:r>
      </w:hyperlink>
    </w:p>
    <w:p w14:paraId="0EBAC63B" w14:textId="77777777" w:rsidR="002458F4" w:rsidRDefault="002458F4" w:rsidP="002458F4"/>
    <w:p w14:paraId="5DEED26F" w14:textId="3AE1FE1C" w:rsidR="004A785A" w:rsidRDefault="002458F4" w:rsidP="004A785A">
      <w:r>
        <w:t>If prompted for username and password, please enter them.</w:t>
      </w:r>
    </w:p>
    <w:p w14:paraId="40BDC123" w14:textId="52455099" w:rsidR="002458F4" w:rsidRDefault="002458F4" w:rsidP="004A785A"/>
    <w:p w14:paraId="4831EFD9" w14:textId="412F2E69" w:rsidR="00911E55" w:rsidRDefault="00911E55" w:rsidP="004A785A">
      <w:r w:rsidRPr="00911E55">
        <w:rPr>
          <w:noProof/>
        </w:rPr>
        <w:drawing>
          <wp:inline distT="0" distB="0" distL="0" distR="0" wp14:anchorId="4A144AC9" wp14:editId="74D72ECC">
            <wp:extent cx="5943600" cy="33578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6988" w14:textId="77777777" w:rsidR="002458F4" w:rsidRDefault="002458F4" w:rsidP="004A785A"/>
    <w:p w14:paraId="242D118C" w14:textId="09479C19" w:rsidR="00027D8A" w:rsidRDefault="002458F4" w:rsidP="00AC5D96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>3.</w:t>
      </w:r>
      <w:r w:rsidR="00911E55">
        <w:rPr>
          <w:rStyle w:val="eop"/>
          <w:sz w:val="22"/>
          <w:szCs w:val="22"/>
        </w:rPr>
        <w:t xml:space="preserve"> Click </w:t>
      </w:r>
      <w:r w:rsidR="006B7E95">
        <w:rPr>
          <w:rStyle w:val="eop"/>
          <w:sz w:val="22"/>
          <w:szCs w:val="22"/>
        </w:rPr>
        <w:t>branches</w:t>
      </w:r>
    </w:p>
    <w:p w14:paraId="23882097" w14:textId="77777777" w:rsidR="00703CF8" w:rsidRDefault="00703CF8" w:rsidP="00AC5D96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642573FC" w14:textId="5C4FC3F1" w:rsidR="00911E55" w:rsidRDefault="00911E55" w:rsidP="00AC5D96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7B1CD56E" w14:textId="10BE33B2" w:rsidR="00911E55" w:rsidRDefault="006B7E95" w:rsidP="001C4D26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  <w:r w:rsidRPr="006B7E95">
        <w:rPr>
          <w:rStyle w:val="eop"/>
          <w:noProof/>
          <w:sz w:val="22"/>
          <w:szCs w:val="22"/>
        </w:rPr>
        <w:lastRenderedPageBreak/>
        <w:drawing>
          <wp:inline distT="0" distB="0" distL="0" distR="0" wp14:anchorId="4282A2A9" wp14:editId="13F78BF0">
            <wp:extent cx="5943600" cy="28416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94F1D" w14:textId="59F76E70" w:rsidR="00911E55" w:rsidRDefault="00911E55" w:rsidP="00AC5D96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0454966F" w14:textId="7132E5B1" w:rsidR="00703CF8" w:rsidRDefault="00703CF8" w:rsidP="00AC5D96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>4. Click Yours</w:t>
      </w:r>
    </w:p>
    <w:p w14:paraId="10E164EF" w14:textId="0320CA31" w:rsidR="00703CF8" w:rsidRDefault="00703CF8" w:rsidP="00AC5D96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1BF976CC" w14:textId="7507599B" w:rsidR="00575574" w:rsidRDefault="00575574" w:rsidP="00AC5D96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  <w:r w:rsidRPr="00575574">
        <w:rPr>
          <w:rStyle w:val="eop"/>
          <w:noProof/>
          <w:sz w:val="22"/>
          <w:szCs w:val="22"/>
        </w:rPr>
        <w:drawing>
          <wp:inline distT="0" distB="0" distL="0" distR="0" wp14:anchorId="33F467DB" wp14:editId="41C31B9E">
            <wp:extent cx="5943600" cy="28454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58E03" w14:textId="77777777" w:rsidR="00575574" w:rsidRDefault="00575574" w:rsidP="00AC5D96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4BB3FE93" w14:textId="752E06DF" w:rsidR="00911E55" w:rsidRDefault="00703CF8" w:rsidP="00AC5D96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>5</w:t>
      </w:r>
      <w:r w:rsidR="00911E55">
        <w:rPr>
          <w:rStyle w:val="eop"/>
          <w:sz w:val="22"/>
          <w:szCs w:val="22"/>
        </w:rPr>
        <w:t xml:space="preserve">. </w:t>
      </w:r>
      <w:r w:rsidR="00526B1F">
        <w:rPr>
          <w:rStyle w:val="eop"/>
          <w:sz w:val="22"/>
          <w:szCs w:val="22"/>
        </w:rPr>
        <w:t>Click Create pull request</w:t>
      </w:r>
    </w:p>
    <w:p w14:paraId="33F0E399" w14:textId="3F33331E" w:rsidR="001928F5" w:rsidRDefault="001928F5" w:rsidP="00AC5D96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2A3CCECE" w14:textId="7263A898" w:rsidR="001928F5" w:rsidRDefault="007B032D" w:rsidP="00AC5D96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  <w:r w:rsidRPr="007B032D">
        <w:rPr>
          <w:rStyle w:val="eop"/>
          <w:noProof/>
          <w:sz w:val="22"/>
          <w:szCs w:val="22"/>
        </w:rPr>
        <w:lastRenderedPageBreak/>
        <w:drawing>
          <wp:inline distT="0" distB="0" distL="0" distR="0" wp14:anchorId="7447CC6C" wp14:editId="458B7481">
            <wp:extent cx="5826868" cy="3308740"/>
            <wp:effectExtent l="0" t="0" r="254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648" cy="331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45FB" w14:textId="77777777" w:rsidR="001928F5" w:rsidRDefault="001928F5" w:rsidP="00AC5D96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1E2D5BD0" w14:textId="68ED3702" w:rsidR="00911E55" w:rsidRDefault="00703CF8" w:rsidP="00AC5D96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>6</w:t>
      </w:r>
      <w:r w:rsidR="00911E55">
        <w:rPr>
          <w:rStyle w:val="eop"/>
          <w:sz w:val="22"/>
          <w:szCs w:val="22"/>
        </w:rPr>
        <w:t xml:space="preserve">. </w:t>
      </w:r>
      <w:r w:rsidR="009A185E">
        <w:rPr>
          <w:rStyle w:val="eop"/>
          <w:sz w:val="22"/>
          <w:szCs w:val="22"/>
        </w:rPr>
        <w:t xml:space="preserve">You </w:t>
      </w:r>
      <w:r w:rsidR="004B7665">
        <w:rPr>
          <w:rStyle w:val="eop"/>
          <w:sz w:val="22"/>
          <w:szCs w:val="22"/>
        </w:rPr>
        <w:t>have successfully created a pull request. Now, the maintainers of the repository would accept or reject the pull request.</w:t>
      </w:r>
      <w:r w:rsidR="000D1BD5">
        <w:rPr>
          <w:rStyle w:val="eop"/>
          <w:sz w:val="22"/>
          <w:szCs w:val="22"/>
        </w:rPr>
        <w:t xml:space="preserve"> </w:t>
      </w:r>
    </w:p>
    <w:p w14:paraId="745BBE80" w14:textId="7965ED94" w:rsidR="000D1BD5" w:rsidRDefault="000D1BD5" w:rsidP="00AC5D96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56584ADD" w14:textId="3D0790A9" w:rsidR="000D1BD5" w:rsidRDefault="000D1BD5" w:rsidP="00AC5D96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 xml:space="preserve">Accepted pull request means you have followed the correct file structure and </w:t>
      </w:r>
      <w:r w:rsidR="00835FB3">
        <w:rPr>
          <w:rStyle w:val="eop"/>
          <w:sz w:val="22"/>
          <w:szCs w:val="22"/>
        </w:rPr>
        <w:t xml:space="preserve">there were </w:t>
      </w:r>
      <w:r>
        <w:rPr>
          <w:rStyle w:val="eop"/>
          <w:sz w:val="22"/>
          <w:szCs w:val="22"/>
        </w:rPr>
        <w:t>no conflicts</w:t>
      </w:r>
      <w:r w:rsidR="00835FB3">
        <w:rPr>
          <w:rStyle w:val="eop"/>
          <w:sz w:val="22"/>
          <w:szCs w:val="22"/>
        </w:rPr>
        <w:t xml:space="preserve"> in files.</w:t>
      </w:r>
    </w:p>
    <w:p w14:paraId="66457B49" w14:textId="12977BD6" w:rsidR="00835FB3" w:rsidRDefault="00835FB3" w:rsidP="00AC5D96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58766BD3" w14:textId="7C795537" w:rsidR="00835FB3" w:rsidRDefault="00835FB3" w:rsidP="00AC5D96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t xml:space="preserve">Rejected pull request means, you need to </w:t>
      </w:r>
      <w:r w:rsidR="006671D8">
        <w:rPr>
          <w:rStyle w:val="eop"/>
          <w:sz w:val="22"/>
          <w:szCs w:val="22"/>
        </w:rPr>
        <w:t>redo the steps and make sure it follows our guidelines.</w:t>
      </w:r>
    </w:p>
    <w:p w14:paraId="107A726E" w14:textId="2E186B6C" w:rsidR="007B032D" w:rsidRDefault="007B032D" w:rsidP="00AC5D96">
      <w:pPr>
        <w:pStyle w:val="paragraph"/>
        <w:spacing w:before="0" w:beforeAutospacing="0" w:after="0" w:afterAutospacing="0"/>
        <w:textAlignment w:val="baseline"/>
        <w:rPr>
          <w:rStyle w:val="eop"/>
          <w:sz w:val="22"/>
          <w:szCs w:val="22"/>
        </w:rPr>
      </w:pPr>
    </w:p>
    <w:p w14:paraId="268B8FDF" w14:textId="2969DBB9" w:rsidR="001C5CF4" w:rsidRPr="00256B23" w:rsidRDefault="009A185E" w:rsidP="001E09B8">
      <w:pPr>
        <w:pStyle w:val="paragraph"/>
        <w:spacing w:before="0" w:beforeAutospacing="0" w:after="0" w:afterAutospacing="0"/>
        <w:jc w:val="center"/>
        <w:textAlignment w:val="baseline"/>
        <w:rPr>
          <w:sz w:val="22"/>
          <w:szCs w:val="22"/>
        </w:rPr>
      </w:pPr>
      <w:r w:rsidRPr="009A185E">
        <w:rPr>
          <w:rStyle w:val="eop"/>
          <w:noProof/>
          <w:sz w:val="22"/>
          <w:szCs w:val="22"/>
        </w:rPr>
        <w:drawing>
          <wp:inline distT="0" distB="0" distL="0" distR="0" wp14:anchorId="4E4220A1" wp14:editId="1A2627EF">
            <wp:extent cx="5700409" cy="3401975"/>
            <wp:effectExtent l="0" t="0" r="1905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447" cy="341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38E">
        <w:rPr>
          <w:b/>
          <w:bCs/>
          <w:sz w:val="22"/>
          <w:szCs w:val="22"/>
        </w:rPr>
        <w:tab/>
      </w:r>
    </w:p>
    <w:sectPr w:rsidR="001C5CF4" w:rsidRPr="00256B23" w:rsidSect="000E3684">
      <w:headerReference w:type="even" r:id="rId44"/>
      <w:headerReference w:type="default" r:id="rId45"/>
      <w:footerReference w:type="even" r:id="rId46"/>
      <w:footerReference w:type="default" r:id="rId47"/>
      <w:headerReference w:type="first" r:id="rId48"/>
      <w:footerReference w:type="first" r:id="rId49"/>
      <w:pgSz w:w="12240" w:h="15840" w:code="1"/>
      <w:pgMar w:top="1440" w:right="1440" w:bottom="1440" w:left="1440" w:header="720" w:footer="720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031BA1" w14:textId="77777777" w:rsidR="00216FD6" w:rsidRDefault="00216FD6">
      <w:r>
        <w:separator/>
      </w:r>
    </w:p>
  </w:endnote>
  <w:endnote w:type="continuationSeparator" w:id="0">
    <w:p w14:paraId="17849BDC" w14:textId="77777777" w:rsidR="00216FD6" w:rsidRDefault="00216FD6">
      <w:r>
        <w:continuationSeparator/>
      </w:r>
    </w:p>
  </w:endnote>
  <w:endnote w:type="continuationNotice" w:id="1">
    <w:p w14:paraId="480BC569" w14:textId="77777777" w:rsidR="00216FD6" w:rsidRDefault="00216FD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altName w:val="Angsana New"/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1E3E73" w14:textId="77777777" w:rsidR="0003241B" w:rsidRDefault="0003241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870727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A8FF248" w14:textId="79DFA974" w:rsidR="00160646" w:rsidRDefault="000A32D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C5CF4">
          <w:rPr>
            <w:noProof/>
          </w:rPr>
          <w:t>20</w:t>
        </w:r>
        <w:r>
          <w:rPr>
            <w:noProof/>
          </w:rPr>
          <w:fldChar w:fldCharType="end"/>
        </w:r>
      </w:p>
    </w:sdtContent>
  </w:sdt>
  <w:p w14:paraId="0F4E908C" w14:textId="77777777" w:rsidR="00160646" w:rsidRDefault="0016064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546F94" w14:textId="77777777" w:rsidR="0003241B" w:rsidRDefault="0003241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50B759" w14:textId="77777777" w:rsidR="00216FD6" w:rsidRDefault="00216FD6">
      <w:r>
        <w:separator/>
      </w:r>
    </w:p>
  </w:footnote>
  <w:footnote w:type="continuationSeparator" w:id="0">
    <w:p w14:paraId="73AA9A3E" w14:textId="77777777" w:rsidR="00216FD6" w:rsidRDefault="00216FD6">
      <w:r>
        <w:continuationSeparator/>
      </w:r>
    </w:p>
  </w:footnote>
  <w:footnote w:type="continuationNotice" w:id="1">
    <w:p w14:paraId="699817B3" w14:textId="77777777" w:rsidR="00216FD6" w:rsidRDefault="00216FD6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12862F" w14:textId="77777777" w:rsidR="0003241B" w:rsidRDefault="0003241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DA5FBF" w14:textId="77777777" w:rsidR="00160646" w:rsidRDefault="00160646">
    <w:pPr>
      <w:ind w:right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F25D5E" w14:textId="77777777" w:rsidR="0003241B" w:rsidRDefault="0003241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45E9E"/>
    <w:multiLevelType w:val="multilevel"/>
    <w:tmpl w:val="41EC84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B94A60"/>
    <w:multiLevelType w:val="multilevel"/>
    <w:tmpl w:val="41EC84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4F36C8F"/>
    <w:multiLevelType w:val="hybridMultilevel"/>
    <w:tmpl w:val="12885614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4B376A"/>
    <w:multiLevelType w:val="multilevel"/>
    <w:tmpl w:val="41EC84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0A927CC"/>
    <w:multiLevelType w:val="hybridMultilevel"/>
    <w:tmpl w:val="147074BC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79CD7D8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DC0A8C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A4E3CE0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7DCA01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863E9FAE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2382FF4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68C340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8C0E94A2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021B76"/>
    <w:multiLevelType w:val="multilevel"/>
    <w:tmpl w:val="5FD852D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B2C6731"/>
    <w:multiLevelType w:val="hybridMultilevel"/>
    <w:tmpl w:val="7D9C2784"/>
    <w:lvl w:ilvl="0" w:tplc="0409000F">
      <w:start w:val="1"/>
      <w:numFmt w:val="decimal"/>
      <w:lvlText w:val="%1."/>
      <w:lvlJc w:val="left"/>
      <w:pPr>
        <w:ind w:left="450" w:hanging="360"/>
      </w:p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7" w15:restartNumberingAfterBreak="0">
    <w:nsid w:val="44ED69C1"/>
    <w:multiLevelType w:val="multilevel"/>
    <w:tmpl w:val="CF82421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C5C223D"/>
    <w:multiLevelType w:val="multilevel"/>
    <w:tmpl w:val="597AF8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CD77C39"/>
    <w:multiLevelType w:val="hybridMultilevel"/>
    <w:tmpl w:val="7D9C2784"/>
    <w:lvl w:ilvl="0" w:tplc="0409000F">
      <w:start w:val="1"/>
      <w:numFmt w:val="decimal"/>
      <w:lvlText w:val="%1."/>
      <w:lvlJc w:val="left"/>
      <w:pPr>
        <w:ind w:left="450" w:hanging="360"/>
      </w:p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0" w15:restartNumberingAfterBreak="0">
    <w:nsid w:val="64C931A8"/>
    <w:multiLevelType w:val="hybridMultilevel"/>
    <w:tmpl w:val="7D9C2784"/>
    <w:lvl w:ilvl="0" w:tplc="0409000F">
      <w:start w:val="1"/>
      <w:numFmt w:val="decimal"/>
      <w:lvlText w:val="%1."/>
      <w:lvlJc w:val="left"/>
      <w:pPr>
        <w:ind w:left="450" w:hanging="360"/>
      </w:p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1" w15:restartNumberingAfterBreak="0">
    <w:nsid w:val="6BB01C96"/>
    <w:multiLevelType w:val="multilevel"/>
    <w:tmpl w:val="D86076A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4DF6ED9"/>
    <w:multiLevelType w:val="hybridMultilevel"/>
    <w:tmpl w:val="A044D0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EB41205"/>
    <w:multiLevelType w:val="multilevel"/>
    <w:tmpl w:val="41EC84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9"/>
  </w:num>
  <w:num w:numId="3">
    <w:abstractNumId w:val="10"/>
  </w:num>
  <w:num w:numId="4">
    <w:abstractNumId w:val="6"/>
  </w:num>
  <w:num w:numId="5">
    <w:abstractNumId w:val="8"/>
  </w:num>
  <w:num w:numId="6">
    <w:abstractNumId w:val="1"/>
  </w:num>
  <w:num w:numId="7">
    <w:abstractNumId w:val="5"/>
  </w:num>
  <w:num w:numId="8">
    <w:abstractNumId w:val="11"/>
  </w:num>
  <w:num w:numId="9">
    <w:abstractNumId w:val="7"/>
  </w:num>
  <w:num w:numId="10">
    <w:abstractNumId w:val="12"/>
  </w:num>
  <w:num w:numId="11">
    <w:abstractNumId w:val="0"/>
  </w:num>
  <w:num w:numId="12">
    <w:abstractNumId w:val="3"/>
  </w:num>
  <w:num w:numId="13">
    <w:abstractNumId w:val="13"/>
  </w:num>
  <w:num w:numId="14">
    <w:abstractNumId w:val="2"/>
  </w:num>
  <w:numIdMacAtCleanup w:val="10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John C Chan">
    <w15:presenceInfo w15:providerId="Windows Live" w15:userId="31c2c3756dc3a31c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isplayBackgroundShape/>
  <w:trackRevisions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sDAwM7S0MDM0NTczMjJU0lEKTi0uzszPAykwrAUAFNj/fSwAAAA="/>
  </w:docVars>
  <w:rsids>
    <w:rsidRoot w:val="00291490"/>
    <w:rsid w:val="0000179E"/>
    <w:rsid w:val="00004BCE"/>
    <w:rsid w:val="00007DB5"/>
    <w:rsid w:val="00011DD2"/>
    <w:rsid w:val="000159B5"/>
    <w:rsid w:val="00023123"/>
    <w:rsid w:val="000241C1"/>
    <w:rsid w:val="00024D4B"/>
    <w:rsid w:val="00027D8A"/>
    <w:rsid w:val="0003241B"/>
    <w:rsid w:val="0003383D"/>
    <w:rsid w:val="00036615"/>
    <w:rsid w:val="00041337"/>
    <w:rsid w:val="000433A4"/>
    <w:rsid w:val="00043723"/>
    <w:rsid w:val="00044DFD"/>
    <w:rsid w:val="00045352"/>
    <w:rsid w:val="00051FB9"/>
    <w:rsid w:val="00065A31"/>
    <w:rsid w:val="00066A2F"/>
    <w:rsid w:val="00066F03"/>
    <w:rsid w:val="00076D92"/>
    <w:rsid w:val="00077482"/>
    <w:rsid w:val="000818FA"/>
    <w:rsid w:val="00082326"/>
    <w:rsid w:val="0008314F"/>
    <w:rsid w:val="000A21BB"/>
    <w:rsid w:val="000A31B3"/>
    <w:rsid w:val="000A32D3"/>
    <w:rsid w:val="000A4856"/>
    <w:rsid w:val="000B305C"/>
    <w:rsid w:val="000B7956"/>
    <w:rsid w:val="000B7DB5"/>
    <w:rsid w:val="000C31D4"/>
    <w:rsid w:val="000C417C"/>
    <w:rsid w:val="000C5A32"/>
    <w:rsid w:val="000D1BD5"/>
    <w:rsid w:val="000D6795"/>
    <w:rsid w:val="000E3684"/>
    <w:rsid w:val="000E3DD6"/>
    <w:rsid w:val="000E5821"/>
    <w:rsid w:val="000F2BD8"/>
    <w:rsid w:val="000F3B4A"/>
    <w:rsid w:val="000F59A5"/>
    <w:rsid w:val="001005D7"/>
    <w:rsid w:val="0010095D"/>
    <w:rsid w:val="001053DF"/>
    <w:rsid w:val="001115B8"/>
    <w:rsid w:val="0011187F"/>
    <w:rsid w:val="001165BF"/>
    <w:rsid w:val="00116612"/>
    <w:rsid w:val="00122074"/>
    <w:rsid w:val="001234DF"/>
    <w:rsid w:val="001235E3"/>
    <w:rsid w:val="0012739C"/>
    <w:rsid w:val="00131550"/>
    <w:rsid w:val="001346C5"/>
    <w:rsid w:val="001445A1"/>
    <w:rsid w:val="001501E3"/>
    <w:rsid w:val="001560CE"/>
    <w:rsid w:val="00160218"/>
    <w:rsid w:val="00160646"/>
    <w:rsid w:val="00167AEF"/>
    <w:rsid w:val="001751AF"/>
    <w:rsid w:val="001809AC"/>
    <w:rsid w:val="0018142D"/>
    <w:rsid w:val="00186638"/>
    <w:rsid w:val="001928F5"/>
    <w:rsid w:val="001A05E3"/>
    <w:rsid w:val="001A33EE"/>
    <w:rsid w:val="001B5DD9"/>
    <w:rsid w:val="001B7DEE"/>
    <w:rsid w:val="001C0ECA"/>
    <w:rsid w:val="001C3C6E"/>
    <w:rsid w:val="001C4D26"/>
    <w:rsid w:val="001C5CF4"/>
    <w:rsid w:val="001C6883"/>
    <w:rsid w:val="001C7595"/>
    <w:rsid w:val="001D247C"/>
    <w:rsid w:val="001D6C98"/>
    <w:rsid w:val="001D7237"/>
    <w:rsid w:val="001E09B8"/>
    <w:rsid w:val="001E4022"/>
    <w:rsid w:val="001E6FA1"/>
    <w:rsid w:val="001F0623"/>
    <w:rsid w:val="001F4F2A"/>
    <w:rsid w:val="001F702C"/>
    <w:rsid w:val="001F7D7E"/>
    <w:rsid w:val="0020527F"/>
    <w:rsid w:val="00206DE9"/>
    <w:rsid w:val="00212013"/>
    <w:rsid w:val="002136D6"/>
    <w:rsid w:val="00216FD6"/>
    <w:rsid w:val="002200A9"/>
    <w:rsid w:val="00224F95"/>
    <w:rsid w:val="00230B97"/>
    <w:rsid w:val="00241747"/>
    <w:rsid w:val="00243290"/>
    <w:rsid w:val="00243FE4"/>
    <w:rsid w:val="002446A3"/>
    <w:rsid w:val="002458F4"/>
    <w:rsid w:val="002516A7"/>
    <w:rsid w:val="00252C3D"/>
    <w:rsid w:val="00256B23"/>
    <w:rsid w:val="002577FD"/>
    <w:rsid w:val="002620D9"/>
    <w:rsid w:val="00262912"/>
    <w:rsid w:val="002650B2"/>
    <w:rsid w:val="00267C58"/>
    <w:rsid w:val="00270D36"/>
    <w:rsid w:val="0027163B"/>
    <w:rsid w:val="00273013"/>
    <w:rsid w:val="00276011"/>
    <w:rsid w:val="002777AC"/>
    <w:rsid w:val="00280F4A"/>
    <w:rsid w:val="0028B1A0"/>
    <w:rsid w:val="002910D1"/>
    <w:rsid w:val="00291490"/>
    <w:rsid w:val="002917CF"/>
    <w:rsid w:val="00295F13"/>
    <w:rsid w:val="002A3A79"/>
    <w:rsid w:val="002A487E"/>
    <w:rsid w:val="002A521F"/>
    <w:rsid w:val="002A5278"/>
    <w:rsid w:val="002B3845"/>
    <w:rsid w:val="002B4DCA"/>
    <w:rsid w:val="002B78DC"/>
    <w:rsid w:val="002B793B"/>
    <w:rsid w:val="002C3DDF"/>
    <w:rsid w:val="002C3FD3"/>
    <w:rsid w:val="002C5B4F"/>
    <w:rsid w:val="002C65CD"/>
    <w:rsid w:val="002D3537"/>
    <w:rsid w:val="002E31CD"/>
    <w:rsid w:val="002E3F53"/>
    <w:rsid w:val="002E47B9"/>
    <w:rsid w:val="002E49AE"/>
    <w:rsid w:val="002F2363"/>
    <w:rsid w:val="00300E54"/>
    <w:rsid w:val="003038BB"/>
    <w:rsid w:val="003132C5"/>
    <w:rsid w:val="00313949"/>
    <w:rsid w:val="00316325"/>
    <w:rsid w:val="00317E36"/>
    <w:rsid w:val="00322FA1"/>
    <w:rsid w:val="00332484"/>
    <w:rsid w:val="00332E10"/>
    <w:rsid w:val="00335BB0"/>
    <w:rsid w:val="003362AA"/>
    <w:rsid w:val="00336A45"/>
    <w:rsid w:val="003414CA"/>
    <w:rsid w:val="0034293A"/>
    <w:rsid w:val="00346006"/>
    <w:rsid w:val="00346A33"/>
    <w:rsid w:val="003512A8"/>
    <w:rsid w:val="00351A1D"/>
    <w:rsid w:val="00351F44"/>
    <w:rsid w:val="00352B26"/>
    <w:rsid w:val="00355BB8"/>
    <w:rsid w:val="00356BC1"/>
    <w:rsid w:val="0036095B"/>
    <w:rsid w:val="003627EF"/>
    <w:rsid w:val="00363E0F"/>
    <w:rsid w:val="00373C88"/>
    <w:rsid w:val="00391666"/>
    <w:rsid w:val="00394F39"/>
    <w:rsid w:val="00395BFE"/>
    <w:rsid w:val="003A07F5"/>
    <w:rsid w:val="003A0F59"/>
    <w:rsid w:val="003A1370"/>
    <w:rsid w:val="003C0B0A"/>
    <w:rsid w:val="003C2633"/>
    <w:rsid w:val="003C6F3E"/>
    <w:rsid w:val="003C777C"/>
    <w:rsid w:val="003D0340"/>
    <w:rsid w:val="003D7656"/>
    <w:rsid w:val="003D79F0"/>
    <w:rsid w:val="003E1CFB"/>
    <w:rsid w:val="003E3590"/>
    <w:rsid w:val="003E5426"/>
    <w:rsid w:val="003F1D18"/>
    <w:rsid w:val="003F62FA"/>
    <w:rsid w:val="003F72FA"/>
    <w:rsid w:val="00404AD7"/>
    <w:rsid w:val="00405BEA"/>
    <w:rsid w:val="00406984"/>
    <w:rsid w:val="004074EC"/>
    <w:rsid w:val="004152FB"/>
    <w:rsid w:val="0041686B"/>
    <w:rsid w:val="00416E54"/>
    <w:rsid w:val="00431FE8"/>
    <w:rsid w:val="0043527B"/>
    <w:rsid w:val="00437CD4"/>
    <w:rsid w:val="0044656F"/>
    <w:rsid w:val="0045001B"/>
    <w:rsid w:val="00452387"/>
    <w:rsid w:val="00457F36"/>
    <w:rsid w:val="00461CE3"/>
    <w:rsid w:val="00463CF1"/>
    <w:rsid w:val="00472B3B"/>
    <w:rsid w:val="00473056"/>
    <w:rsid w:val="004937FB"/>
    <w:rsid w:val="004A76EA"/>
    <w:rsid w:val="004A785A"/>
    <w:rsid w:val="004B2D47"/>
    <w:rsid w:val="004B7665"/>
    <w:rsid w:val="004C0128"/>
    <w:rsid w:val="004C21BC"/>
    <w:rsid w:val="004C2920"/>
    <w:rsid w:val="004C4376"/>
    <w:rsid w:val="004C72F2"/>
    <w:rsid w:val="004C7E35"/>
    <w:rsid w:val="004C7F64"/>
    <w:rsid w:val="004E04D2"/>
    <w:rsid w:val="00516EAD"/>
    <w:rsid w:val="00523ECA"/>
    <w:rsid w:val="00526B1F"/>
    <w:rsid w:val="00526C62"/>
    <w:rsid w:val="00527AD4"/>
    <w:rsid w:val="00544078"/>
    <w:rsid w:val="00544079"/>
    <w:rsid w:val="005442CE"/>
    <w:rsid w:val="005475B9"/>
    <w:rsid w:val="00555FE2"/>
    <w:rsid w:val="00562589"/>
    <w:rsid w:val="00565A57"/>
    <w:rsid w:val="00565AA2"/>
    <w:rsid w:val="0056601D"/>
    <w:rsid w:val="00574C2F"/>
    <w:rsid w:val="00575574"/>
    <w:rsid w:val="00590D75"/>
    <w:rsid w:val="00592186"/>
    <w:rsid w:val="005A4CD7"/>
    <w:rsid w:val="005B6B01"/>
    <w:rsid w:val="005C298B"/>
    <w:rsid w:val="005D0338"/>
    <w:rsid w:val="005D1BC0"/>
    <w:rsid w:val="005D1C8E"/>
    <w:rsid w:val="005D6922"/>
    <w:rsid w:val="005D6995"/>
    <w:rsid w:val="005E0AA8"/>
    <w:rsid w:val="005E29F1"/>
    <w:rsid w:val="005F123B"/>
    <w:rsid w:val="005F6E0A"/>
    <w:rsid w:val="0060289A"/>
    <w:rsid w:val="00604AE0"/>
    <w:rsid w:val="00617DA6"/>
    <w:rsid w:val="006230F0"/>
    <w:rsid w:val="00627364"/>
    <w:rsid w:val="0063582A"/>
    <w:rsid w:val="00637E6B"/>
    <w:rsid w:val="006473F4"/>
    <w:rsid w:val="00661BFC"/>
    <w:rsid w:val="006671D8"/>
    <w:rsid w:val="006744DC"/>
    <w:rsid w:val="00674689"/>
    <w:rsid w:val="0067674E"/>
    <w:rsid w:val="00680621"/>
    <w:rsid w:val="006837B4"/>
    <w:rsid w:val="00683BAB"/>
    <w:rsid w:val="006850DC"/>
    <w:rsid w:val="006861E9"/>
    <w:rsid w:val="00696F08"/>
    <w:rsid w:val="006A475E"/>
    <w:rsid w:val="006A6F2D"/>
    <w:rsid w:val="006B7E95"/>
    <w:rsid w:val="006C77A0"/>
    <w:rsid w:val="006D62C2"/>
    <w:rsid w:val="006E1F01"/>
    <w:rsid w:val="006E478B"/>
    <w:rsid w:val="006E7377"/>
    <w:rsid w:val="006E7C97"/>
    <w:rsid w:val="006F6969"/>
    <w:rsid w:val="006F7809"/>
    <w:rsid w:val="00701CE1"/>
    <w:rsid w:val="00702715"/>
    <w:rsid w:val="00702765"/>
    <w:rsid w:val="00703CF8"/>
    <w:rsid w:val="007078D8"/>
    <w:rsid w:val="007101CD"/>
    <w:rsid w:val="00714121"/>
    <w:rsid w:val="00715C1C"/>
    <w:rsid w:val="00720CF8"/>
    <w:rsid w:val="00722D94"/>
    <w:rsid w:val="00726F27"/>
    <w:rsid w:val="007277C7"/>
    <w:rsid w:val="00735080"/>
    <w:rsid w:val="007520C4"/>
    <w:rsid w:val="0075261B"/>
    <w:rsid w:val="0076055B"/>
    <w:rsid w:val="00775BCA"/>
    <w:rsid w:val="007860E7"/>
    <w:rsid w:val="007875F6"/>
    <w:rsid w:val="00795ACB"/>
    <w:rsid w:val="007B032D"/>
    <w:rsid w:val="007B0AF0"/>
    <w:rsid w:val="007B6166"/>
    <w:rsid w:val="007C1335"/>
    <w:rsid w:val="007C1E8C"/>
    <w:rsid w:val="007C56A7"/>
    <w:rsid w:val="007C6CEC"/>
    <w:rsid w:val="007C7701"/>
    <w:rsid w:val="007C7CA7"/>
    <w:rsid w:val="007C7F0E"/>
    <w:rsid w:val="007D1B8F"/>
    <w:rsid w:val="007D3B99"/>
    <w:rsid w:val="007D4C9E"/>
    <w:rsid w:val="007D519D"/>
    <w:rsid w:val="007E0399"/>
    <w:rsid w:val="007E1D70"/>
    <w:rsid w:val="007E4FF2"/>
    <w:rsid w:val="007E621C"/>
    <w:rsid w:val="007F0BB3"/>
    <w:rsid w:val="007F25B4"/>
    <w:rsid w:val="007F30B6"/>
    <w:rsid w:val="007F5284"/>
    <w:rsid w:val="007F5D7B"/>
    <w:rsid w:val="00800F90"/>
    <w:rsid w:val="008019C2"/>
    <w:rsid w:val="00803412"/>
    <w:rsid w:val="008042FA"/>
    <w:rsid w:val="00807D5E"/>
    <w:rsid w:val="0081031E"/>
    <w:rsid w:val="0081555E"/>
    <w:rsid w:val="0081643D"/>
    <w:rsid w:val="00816D49"/>
    <w:rsid w:val="00820980"/>
    <w:rsid w:val="008223BC"/>
    <w:rsid w:val="00822631"/>
    <w:rsid w:val="00824E03"/>
    <w:rsid w:val="00826C54"/>
    <w:rsid w:val="00831B13"/>
    <w:rsid w:val="00835FB3"/>
    <w:rsid w:val="00840A1C"/>
    <w:rsid w:val="00841E36"/>
    <w:rsid w:val="00842728"/>
    <w:rsid w:val="00857B94"/>
    <w:rsid w:val="00863FE2"/>
    <w:rsid w:val="00870511"/>
    <w:rsid w:val="00874F22"/>
    <w:rsid w:val="008764CE"/>
    <w:rsid w:val="008804E4"/>
    <w:rsid w:val="00880F00"/>
    <w:rsid w:val="00882E64"/>
    <w:rsid w:val="00886D6A"/>
    <w:rsid w:val="00890FB4"/>
    <w:rsid w:val="00891668"/>
    <w:rsid w:val="0089214B"/>
    <w:rsid w:val="008933C9"/>
    <w:rsid w:val="00896066"/>
    <w:rsid w:val="008979DC"/>
    <w:rsid w:val="008A2D69"/>
    <w:rsid w:val="008A6FE9"/>
    <w:rsid w:val="008A72F1"/>
    <w:rsid w:val="008B11F8"/>
    <w:rsid w:val="008B6C55"/>
    <w:rsid w:val="008B70DE"/>
    <w:rsid w:val="008B7DDC"/>
    <w:rsid w:val="008C5DF9"/>
    <w:rsid w:val="008D298C"/>
    <w:rsid w:val="008D4CBF"/>
    <w:rsid w:val="008D58F6"/>
    <w:rsid w:val="008D646D"/>
    <w:rsid w:val="008E0D5C"/>
    <w:rsid w:val="008E3B7E"/>
    <w:rsid w:val="008E553E"/>
    <w:rsid w:val="008F0E6B"/>
    <w:rsid w:val="008F242A"/>
    <w:rsid w:val="008F27EC"/>
    <w:rsid w:val="009028C6"/>
    <w:rsid w:val="009039AA"/>
    <w:rsid w:val="00904951"/>
    <w:rsid w:val="00911E55"/>
    <w:rsid w:val="00912881"/>
    <w:rsid w:val="00913081"/>
    <w:rsid w:val="00914599"/>
    <w:rsid w:val="00921ED3"/>
    <w:rsid w:val="009221EA"/>
    <w:rsid w:val="0093047E"/>
    <w:rsid w:val="0093188A"/>
    <w:rsid w:val="00936DA3"/>
    <w:rsid w:val="00943C68"/>
    <w:rsid w:val="009521DA"/>
    <w:rsid w:val="00957AE1"/>
    <w:rsid w:val="00960BEF"/>
    <w:rsid w:val="00962B49"/>
    <w:rsid w:val="00963436"/>
    <w:rsid w:val="00981066"/>
    <w:rsid w:val="00982A4C"/>
    <w:rsid w:val="0098467E"/>
    <w:rsid w:val="0098750B"/>
    <w:rsid w:val="00992452"/>
    <w:rsid w:val="009A07BC"/>
    <w:rsid w:val="009A185E"/>
    <w:rsid w:val="009A2F73"/>
    <w:rsid w:val="009A7FC2"/>
    <w:rsid w:val="009B4772"/>
    <w:rsid w:val="009D4A8A"/>
    <w:rsid w:val="009D6D15"/>
    <w:rsid w:val="009E4369"/>
    <w:rsid w:val="009E5CDC"/>
    <w:rsid w:val="009E6437"/>
    <w:rsid w:val="009F1552"/>
    <w:rsid w:val="009F3227"/>
    <w:rsid w:val="00A00A13"/>
    <w:rsid w:val="00A01A0B"/>
    <w:rsid w:val="00A024F9"/>
    <w:rsid w:val="00A121AA"/>
    <w:rsid w:val="00A166F5"/>
    <w:rsid w:val="00A227E2"/>
    <w:rsid w:val="00A22EA4"/>
    <w:rsid w:val="00A234F4"/>
    <w:rsid w:val="00A23718"/>
    <w:rsid w:val="00A35AFB"/>
    <w:rsid w:val="00A41823"/>
    <w:rsid w:val="00A45C4E"/>
    <w:rsid w:val="00A47B26"/>
    <w:rsid w:val="00A53215"/>
    <w:rsid w:val="00A5618A"/>
    <w:rsid w:val="00A56BF1"/>
    <w:rsid w:val="00A62E1A"/>
    <w:rsid w:val="00A74977"/>
    <w:rsid w:val="00A761DC"/>
    <w:rsid w:val="00A833C4"/>
    <w:rsid w:val="00A847F2"/>
    <w:rsid w:val="00A86E53"/>
    <w:rsid w:val="00A93964"/>
    <w:rsid w:val="00A969E0"/>
    <w:rsid w:val="00AA5115"/>
    <w:rsid w:val="00AA5257"/>
    <w:rsid w:val="00AB044D"/>
    <w:rsid w:val="00AB2D01"/>
    <w:rsid w:val="00AC0B8A"/>
    <w:rsid w:val="00AC3A9F"/>
    <w:rsid w:val="00AC3AAD"/>
    <w:rsid w:val="00AC43F1"/>
    <w:rsid w:val="00AC4ED3"/>
    <w:rsid w:val="00AC5D96"/>
    <w:rsid w:val="00AD2518"/>
    <w:rsid w:val="00AE1DFB"/>
    <w:rsid w:val="00AE2960"/>
    <w:rsid w:val="00AE4E85"/>
    <w:rsid w:val="00AE5CC2"/>
    <w:rsid w:val="00AF3186"/>
    <w:rsid w:val="00AF7295"/>
    <w:rsid w:val="00B01A79"/>
    <w:rsid w:val="00B1075B"/>
    <w:rsid w:val="00B1385A"/>
    <w:rsid w:val="00B16F3E"/>
    <w:rsid w:val="00B25156"/>
    <w:rsid w:val="00B26E6A"/>
    <w:rsid w:val="00B33B74"/>
    <w:rsid w:val="00B423E3"/>
    <w:rsid w:val="00B44AD3"/>
    <w:rsid w:val="00B52360"/>
    <w:rsid w:val="00B52622"/>
    <w:rsid w:val="00B5561D"/>
    <w:rsid w:val="00B608E0"/>
    <w:rsid w:val="00B6201A"/>
    <w:rsid w:val="00B62885"/>
    <w:rsid w:val="00B639E2"/>
    <w:rsid w:val="00B65E32"/>
    <w:rsid w:val="00B75974"/>
    <w:rsid w:val="00B868FB"/>
    <w:rsid w:val="00B87C1C"/>
    <w:rsid w:val="00B96CC3"/>
    <w:rsid w:val="00BA018E"/>
    <w:rsid w:val="00BA03A2"/>
    <w:rsid w:val="00BA3881"/>
    <w:rsid w:val="00BA493F"/>
    <w:rsid w:val="00BB3C46"/>
    <w:rsid w:val="00BB3F21"/>
    <w:rsid w:val="00BB6D71"/>
    <w:rsid w:val="00BB797C"/>
    <w:rsid w:val="00BC1CDC"/>
    <w:rsid w:val="00BC490C"/>
    <w:rsid w:val="00BC7525"/>
    <w:rsid w:val="00BD05CC"/>
    <w:rsid w:val="00BD6F2E"/>
    <w:rsid w:val="00BE050A"/>
    <w:rsid w:val="00BE2E3F"/>
    <w:rsid w:val="00BE465B"/>
    <w:rsid w:val="00BE7CEC"/>
    <w:rsid w:val="00BF0048"/>
    <w:rsid w:val="00BF6DF4"/>
    <w:rsid w:val="00C01904"/>
    <w:rsid w:val="00C04D7C"/>
    <w:rsid w:val="00C1093D"/>
    <w:rsid w:val="00C11476"/>
    <w:rsid w:val="00C276D7"/>
    <w:rsid w:val="00C4174E"/>
    <w:rsid w:val="00C522F5"/>
    <w:rsid w:val="00C54572"/>
    <w:rsid w:val="00C62829"/>
    <w:rsid w:val="00C630E9"/>
    <w:rsid w:val="00C71E48"/>
    <w:rsid w:val="00C81669"/>
    <w:rsid w:val="00C827D3"/>
    <w:rsid w:val="00C86990"/>
    <w:rsid w:val="00CA5771"/>
    <w:rsid w:val="00CB620A"/>
    <w:rsid w:val="00CC0497"/>
    <w:rsid w:val="00CC3FF3"/>
    <w:rsid w:val="00CD5BFE"/>
    <w:rsid w:val="00CE113B"/>
    <w:rsid w:val="00CF0A87"/>
    <w:rsid w:val="00D00FF5"/>
    <w:rsid w:val="00D11CA5"/>
    <w:rsid w:val="00D1362C"/>
    <w:rsid w:val="00D14898"/>
    <w:rsid w:val="00D20323"/>
    <w:rsid w:val="00D238A3"/>
    <w:rsid w:val="00D2497A"/>
    <w:rsid w:val="00D31B7C"/>
    <w:rsid w:val="00D37F08"/>
    <w:rsid w:val="00D411D6"/>
    <w:rsid w:val="00D4286B"/>
    <w:rsid w:val="00D57E8F"/>
    <w:rsid w:val="00D608F0"/>
    <w:rsid w:val="00D619F0"/>
    <w:rsid w:val="00D6723F"/>
    <w:rsid w:val="00D762BD"/>
    <w:rsid w:val="00D80BF9"/>
    <w:rsid w:val="00D81ABE"/>
    <w:rsid w:val="00D81DBF"/>
    <w:rsid w:val="00D82140"/>
    <w:rsid w:val="00D83964"/>
    <w:rsid w:val="00D856B4"/>
    <w:rsid w:val="00D932FF"/>
    <w:rsid w:val="00D955CC"/>
    <w:rsid w:val="00DA5D39"/>
    <w:rsid w:val="00DB5675"/>
    <w:rsid w:val="00DB5F86"/>
    <w:rsid w:val="00DC016E"/>
    <w:rsid w:val="00DC0680"/>
    <w:rsid w:val="00DC201A"/>
    <w:rsid w:val="00DC469B"/>
    <w:rsid w:val="00DC6834"/>
    <w:rsid w:val="00DD402D"/>
    <w:rsid w:val="00DE332B"/>
    <w:rsid w:val="00DE438E"/>
    <w:rsid w:val="00DE500A"/>
    <w:rsid w:val="00DF6128"/>
    <w:rsid w:val="00DF7670"/>
    <w:rsid w:val="00E00330"/>
    <w:rsid w:val="00E01456"/>
    <w:rsid w:val="00E10AD7"/>
    <w:rsid w:val="00E13361"/>
    <w:rsid w:val="00E13610"/>
    <w:rsid w:val="00E155B7"/>
    <w:rsid w:val="00E166FC"/>
    <w:rsid w:val="00E23755"/>
    <w:rsid w:val="00E2378D"/>
    <w:rsid w:val="00E3268F"/>
    <w:rsid w:val="00E33623"/>
    <w:rsid w:val="00E34CCF"/>
    <w:rsid w:val="00E36021"/>
    <w:rsid w:val="00E372A5"/>
    <w:rsid w:val="00E43DAD"/>
    <w:rsid w:val="00E566D4"/>
    <w:rsid w:val="00E62924"/>
    <w:rsid w:val="00E652AE"/>
    <w:rsid w:val="00E66749"/>
    <w:rsid w:val="00E8031B"/>
    <w:rsid w:val="00E85559"/>
    <w:rsid w:val="00E916C5"/>
    <w:rsid w:val="00E96D9E"/>
    <w:rsid w:val="00EA0355"/>
    <w:rsid w:val="00EA0F69"/>
    <w:rsid w:val="00EA4ED2"/>
    <w:rsid w:val="00EB4D69"/>
    <w:rsid w:val="00EC7005"/>
    <w:rsid w:val="00ED14B7"/>
    <w:rsid w:val="00ED514F"/>
    <w:rsid w:val="00EE1B7F"/>
    <w:rsid w:val="00EE6F05"/>
    <w:rsid w:val="00F12398"/>
    <w:rsid w:val="00F242CA"/>
    <w:rsid w:val="00F406BD"/>
    <w:rsid w:val="00F419C0"/>
    <w:rsid w:val="00F41C6D"/>
    <w:rsid w:val="00F43B96"/>
    <w:rsid w:val="00F44268"/>
    <w:rsid w:val="00F50F38"/>
    <w:rsid w:val="00F534E9"/>
    <w:rsid w:val="00F60C52"/>
    <w:rsid w:val="00F644EC"/>
    <w:rsid w:val="00F64BAD"/>
    <w:rsid w:val="00F64C3E"/>
    <w:rsid w:val="00F66132"/>
    <w:rsid w:val="00F72062"/>
    <w:rsid w:val="00F73A02"/>
    <w:rsid w:val="00F76B00"/>
    <w:rsid w:val="00F80D17"/>
    <w:rsid w:val="00F84416"/>
    <w:rsid w:val="00F9028D"/>
    <w:rsid w:val="00F9480B"/>
    <w:rsid w:val="00F96914"/>
    <w:rsid w:val="00F97B3B"/>
    <w:rsid w:val="00FA043E"/>
    <w:rsid w:val="00FA1244"/>
    <w:rsid w:val="00FA6729"/>
    <w:rsid w:val="00FB3953"/>
    <w:rsid w:val="00FC1640"/>
    <w:rsid w:val="00FC1714"/>
    <w:rsid w:val="00FC7221"/>
    <w:rsid w:val="00FC7B85"/>
    <w:rsid w:val="00FD777F"/>
    <w:rsid w:val="00FE0646"/>
    <w:rsid w:val="00FE4C1E"/>
    <w:rsid w:val="00FE4EB2"/>
    <w:rsid w:val="02C324D3"/>
    <w:rsid w:val="034F7978"/>
    <w:rsid w:val="03E4568B"/>
    <w:rsid w:val="0517C66A"/>
    <w:rsid w:val="05DD9C83"/>
    <w:rsid w:val="065A14F1"/>
    <w:rsid w:val="0669324B"/>
    <w:rsid w:val="082FA816"/>
    <w:rsid w:val="089E75B5"/>
    <w:rsid w:val="09A06994"/>
    <w:rsid w:val="0B01EE57"/>
    <w:rsid w:val="0B7DC0FF"/>
    <w:rsid w:val="0BE49E1B"/>
    <w:rsid w:val="0EEF0194"/>
    <w:rsid w:val="0F37CB95"/>
    <w:rsid w:val="10EA40F4"/>
    <w:rsid w:val="13889796"/>
    <w:rsid w:val="16506F66"/>
    <w:rsid w:val="1697D9A8"/>
    <w:rsid w:val="18663A3F"/>
    <w:rsid w:val="1895039B"/>
    <w:rsid w:val="19CED90A"/>
    <w:rsid w:val="1B641BA4"/>
    <w:rsid w:val="1C28DFA2"/>
    <w:rsid w:val="1F209EFC"/>
    <w:rsid w:val="21E5EE2D"/>
    <w:rsid w:val="21F90971"/>
    <w:rsid w:val="22021B4A"/>
    <w:rsid w:val="22D9D441"/>
    <w:rsid w:val="244AF92D"/>
    <w:rsid w:val="271C1128"/>
    <w:rsid w:val="273FD9C9"/>
    <w:rsid w:val="27CA1541"/>
    <w:rsid w:val="2838D9AB"/>
    <w:rsid w:val="29BC3887"/>
    <w:rsid w:val="2A8A3962"/>
    <w:rsid w:val="2B684EBA"/>
    <w:rsid w:val="2DB9BAC8"/>
    <w:rsid w:val="2F32E819"/>
    <w:rsid w:val="30A816B7"/>
    <w:rsid w:val="33F2DBD9"/>
    <w:rsid w:val="3429BF1F"/>
    <w:rsid w:val="36B6D58F"/>
    <w:rsid w:val="37529C37"/>
    <w:rsid w:val="3859C460"/>
    <w:rsid w:val="39B400BB"/>
    <w:rsid w:val="3F0BE3E3"/>
    <w:rsid w:val="3F49590D"/>
    <w:rsid w:val="405A267B"/>
    <w:rsid w:val="4450AC23"/>
    <w:rsid w:val="45C34F6E"/>
    <w:rsid w:val="4722E959"/>
    <w:rsid w:val="47627F3A"/>
    <w:rsid w:val="4769A492"/>
    <w:rsid w:val="488862F5"/>
    <w:rsid w:val="4A602336"/>
    <w:rsid w:val="4EEBD885"/>
    <w:rsid w:val="514CA9F1"/>
    <w:rsid w:val="516A5EBB"/>
    <w:rsid w:val="54B10B28"/>
    <w:rsid w:val="557CA32F"/>
    <w:rsid w:val="55C675A9"/>
    <w:rsid w:val="59E7026C"/>
    <w:rsid w:val="5A570318"/>
    <w:rsid w:val="5B6FA7F2"/>
    <w:rsid w:val="5EFC1799"/>
    <w:rsid w:val="602FB4E0"/>
    <w:rsid w:val="60CADEB5"/>
    <w:rsid w:val="612652F1"/>
    <w:rsid w:val="61AB89CB"/>
    <w:rsid w:val="61CDC42B"/>
    <w:rsid w:val="62EC3253"/>
    <w:rsid w:val="65894B50"/>
    <w:rsid w:val="65C811A9"/>
    <w:rsid w:val="670A5568"/>
    <w:rsid w:val="677A6E2B"/>
    <w:rsid w:val="6844AB8B"/>
    <w:rsid w:val="6E59AF33"/>
    <w:rsid w:val="6EA06F3F"/>
    <w:rsid w:val="6ECE85E2"/>
    <w:rsid w:val="6EE6DE2B"/>
    <w:rsid w:val="6F045993"/>
    <w:rsid w:val="706AA6DA"/>
    <w:rsid w:val="70F3B013"/>
    <w:rsid w:val="718A6D78"/>
    <w:rsid w:val="74587CC3"/>
    <w:rsid w:val="74A05A66"/>
    <w:rsid w:val="74EE8933"/>
    <w:rsid w:val="7957F055"/>
    <w:rsid w:val="7A0869CB"/>
    <w:rsid w:val="7A4F278F"/>
    <w:rsid w:val="7BF6FC6A"/>
    <w:rsid w:val="7BFAE469"/>
    <w:rsid w:val="7CA49627"/>
    <w:rsid w:val="7E5CE8FB"/>
    <w:rsid w:val="7F47A074"/>
    <w:rsid w:val="7FA949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4F2BAD"/>
  <w15:docId w15:val="{0AE67B00-F0F0-0A45-BAF7-A213419DBB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color w:val="000000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jc w:val="center"/>
      <w:outlineLvl w:val="0"/>
    </w:pPr>
    <w:rPr>
      <w:b/>
    </w:rPr>
  </w:style>
  <w:style w:type="paragraph" w:styleId="Heading2">
    <w:name w:val="heading 2"/>
    <w:basedOn w:val="Normal"/>
    <w:next w:val="Normal"/>
    <w:pPr>
      <w:keepNext/>
      <w:keepLines/>
      <w:jc w:val="center"/>
      <w:outlineLvl w:val="1"/>
    </w:pPr>
    <w:rPr>
      <w:b/>
      <w:i/>
    </w:rPr>
  </w:style>
  <w:style w:type="paragraph" w:styleId="Heading3">
    <w:name w:val="heading 3"/>
    <w:basedOn w:val="Normal"/>
    <w:next w:val="Normal"/>
    <w:link w:val="Heading3Char"/>
    <w:pPr>
      <w:keepNext/>
      <w:keepLines/>
      <w:spacing w:before="100" w:after="100"/>
      <w:outlineLvl w:val="2"/>
    </w:pPr>
    <w:rPr>
      <w:rFonts w:ascii="Arial" w:eastAsia="Arial" w:hAnsi="Arial" w:cs="Arial"/>
      <w:b/>
      <w:sz w:val="26"/>
      <w:szCs w:val="26"/>
    </w:rPr>
  </w:style>
  <w:style w:type="paragraph" w:styleId="Heading4">
    <w:name w:val="heading 4"/>
    <w:basedOn w:val="Normal"/>
    <w:next w:val="Normal"/>
    <w:pPr>
      <w:keepNext/>
      <w:keepLines/>
      <w:outlineLvl w:val="3"/>
    </w:pPr>
    <w:rPr>
      <w:rFonts w:ascii="Verdana" w:eastAsia="Verdana" w:hAnsi="Verdana" w:cs="Verdana"/>
      <w:b/>
      <w:sz w:val="18"/>
      <w:szCs w:val="18"/>
    </w:rPr>
  </w:style>
  <w:style w:type="paragraph" w:styleId="Heading5">
    <w:name w:val="heading 5"/>
    <w:basedOn w:val="Normal"/>
    <w:next w:val="Normal"/>
    <w:pPr>
      <w:keepNext/>
      <w:keepLines/>
      <w:jc w:val="center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240" w:after="60"/>
      <w:jc w:val="center"/>
    </w:pPr>
    <w:rPr>
      <w:rFonts w:ascii="Arial" w:eastAsia="Arial" w:hAnsi="Arial" w:cs="Arial"/>
      <w:b/>
      <w:sz w:val="32"/>
      <w:szCs w:val="32"/>
    </w:rPr>
  </w:style>
  <w:style w:type="paragraph" w:styleId="Subtitle">
    <w:name w:val="Subtitle"/>
    <w:basedOn w:val="Normal"/>
    <w:next w:val="Normal"/>
    <w:pPr>
      <w:keepNext/>
      <w:keepLines/>
      <w:spacing w:after="60"/>
      <w:jc w:val="center"/>
    </w:pPr>
    <w:rPr>
      <w:rFonts w:ascii="Arial" w:eastAsia="Arial" w:hAnsi="Arial" w:cs="Arial"/>
      <w:i/>
    </w:rPr>
  </w:style>
  <w:style w:type="paragraph" w:styleId="ListParagraph">
    <w:name w:val="List Paragraph"/>
    <w:basedOn w:val="Normal"/>
    <w:uiPriority w:val="34"/>
    <w:qFormat/>
    <w:rsid w:val="00E155B7"/>
    <w:pPr>
      <w:ind w:left="720"/>
      <w:contextualSpacing/>
    </w:pPr>
  </w:style>
  <w:style w:type="table" w:styleId="TableGrid">
    <w:name w:val="Table Grid"/>
    <w:basedOn w:val="TableNormal"/>
    <w:uiPriority w:val="59"/>
    <w:rsid w:val="00E155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473056"/>
    <w:pPr>
      <w:spacing w:before="100" w:beforeAutospacing="1" w:after="100" w:afterAutospacing="1"/>
    </w:pPr>
    <w:rPr>
      <w:color w:val="auto"/>
    </w:rPr>
  </w:style>
  <w:style w:type="paragraph" w:styleId="Header">
    <w:name w:val="header"/>
    <w:basedOn w:val="Normal"/>
    <w:link w:val="HeaderChar"/>
    <w:uiPriority w:val="99"/>
    <w:unhideWhenUsed/>
    <w:rsid w:val="008C5DF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C5DF9"/>
  </w:style>
  <w:style w:type="paragraph" w:styleId="Footer">
    <w:name w:val="footer"/>
    <w:basedOn w:val="Normal"/>
    <w:link w:val="FooterChar"/>
    <w:uiPriority w:val="99"/>
    <w:unhideWhenUsed/>
    <w:rsid w:val="008C5DF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C5DF9"/>
  </w:style>
  <w:style w:type="character" w:styleId="Hyperlink">
    <w:name w:val="Hyperlink"/>
    <w:basedOn w:val="DefaultParagraphFont"/>
    <w:uiPriority w:val="99"/>
    <w:unhideWhenUsed/>
    <w:rsid w:val="00E2378D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C7B85"/>
    <w:rPr>
      <w:color w:val="954F72" w:themeColor="followedHyperlink"/>
      <w:u w:val="single"/>
    </w:rPr>
  </w:style>
  <w:style w:type="paragraph" w:customStyle="1" w:styleId="Normal1">
    <w:name w:val="Normal1"/>
    <w:rsid w:val="0010095D"/>
    <w:pPr>
      <w:spacing w:after="200" w:line="276" w:lineRule="auto"/>
    </w:pPr>
    <w:rPr>
      <w:rFonts w:ascii="Calibri" w:eastAsia="Calibri" w:hAnsi="Calibri" w:cs="Calibri"/>
      <w:sz w:val="22"/>
      <w:szCs w:val="22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957AE1"/>
  </w:style>
  <w:style w:type="character" w:customStyle="1" w:styleId="DateChar">
    <w:name w:val="Date Char"/>
    <w:basedOn w:val="DefaultParagraphFont"/>
    <w:link w:val="Date"/>
    <w:uiPriority w:val="99"/>
    <w:semiHidden/>
    <w:rsid w:val="00957AE1"/>
  </w:style>
  <w:style w:type="character" w:styleId="Emphasis">
    <w:name w:val="Emphasis"/>
    <w:basedOn w:val="DefaultParagraphFont"/>
    <w:uiPriority w:val="20"/>
    <w:qFormat/>
    <w:rsid w:val="00160646"/>
    <w:rPr>
      <w:i/>
      <w:iCs/>
    </w:rPr>
  </w:style>
  <w:style w:type="character" w:styleId="HTMLTypewriter">
    <w:name w:val="HTML Typewriter"/>
    <w:basedOn w:val="DefaultParagraphFont"/>
    <w:uiPriority w:val="99"/>
    <w:semiHidden/>
    <w:unhideWhenUsed/>
    <w:rsid w:val="00F73A02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rsid w:val="00803412"/>
    <w:rPr>
      <w:rFonts w:ascii="Arial" w:eastAsia="Arial" w:hAnsi="Arial" w:cs="Arial"/>
      <w:b/>
      <w:sz w:val="26"/>
      <w:szCs w:val="26"/>
    </w:rPr>
  </w:style>
  <w:style w:type="character" w:customStyle="1" w:styleId="normaltextrun">
    <w:name w:val="normaltextrun"/>
    <w:basedOn w:val="DefaultParagraphFont"/>
    <w:rsid w:val="00803412"/>
  </w:style>
  <w:style w:type="paragraph" w:customStyle="1" w:styleId="paragraph">
    <w:name w:val="paragraph"/>
    <w:basedOn w:val="Normal"/>
    <w:rsid w:val="00803412"/>
    <w:pPr>
      <w:spacing w:before="100" w:beforeAutospacing="1" w:after="100" w:afterAutospacing="1"/>
    </w:pPr>
    <w:rPr>
      <w:color w:val="auto"/>
    </w:rPr>
  </w:style>
  <w:style w:type="character" w:customStyle="1" w:styleId="spellingerror">
    <w:name w:val="spellingerror"/>
    <w:basedOn w:val="DefaultParagraphFont"/>
    <w:rsid w:val="00803412"/>
  </w:style>
  <w:style w:type="character" w:customStyle="1" w:styleId="eop">
    <w:name w:val="eop"/>
    <w:basedOn w:val="DefaultParagraphFont"/>
    <w:rsid w:val="00803412"/>
  </w:style>
  <w:style w:type="paragraph" w:styleId="BalloonText">
    <w:name w:val="Balloon Text"/>
    <w:basedOn w:val="Normal"/>
    <w:link w:val="BalloonTextChar"/>
    <w:uiPriority w:val="99"/>
    <w:semiHidden/>
    <w:unhideWhenUsed/>
    <w:rsid w:val="00FE4EB2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4EB2"/>
    <w:rPr>
      <w:sz w:val="18"/>
      <w:szCs w:val="18"/>
    </w:rPr>
  </w:style>
  <w:style w:type="character" w:styleId="Strong">
    <w:name w:val="Strong"/>
    <w:basedOn w:val="DefaultParagraphFont"/>
    <w:uiPriority w:val="22"/>
    <w:qFormat/>
    <w:rsid w:val="009F3227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D762BD"/>
    <w:rPr>
      <w:color w:val="605E5C"/>
      <w:shd w:val="clear" w:color="auto" w:fill="E1DFDD"/>
    </w:rPr>
  </w:style>
  <w:style w:type="character" w:customStyle="1" w:styleId="scxw229714434">
    <w:name w:val="scxw229714434"/>
    <w:basedOn w:val="DefaultParagraphFont"/>
    <w:rsid w:val="007B6166"/>
  </w:style>
  <w:style w:type="character" w:styleId="CommentReference">
    <w:name w:val="annotation reference"/>
    <w:basedOn w:val="DefaultParagraphFont"/>
    <w:uiPriority w:val="99"/>
    <w:semiHidden/>
    <w:unhideWhenUsed/>
    <w:rsid w:val="0054407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44079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4407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4407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44079"/>
    <w:rPr>
      <w:b/>
      <w:bCs/>
      <w:sz w:val="20"/>
      <w:szCs w:val="20"/>
    </w:rPr>
  </w:style>
  <w:style w:type="paragraph" w:styleId="NoSpacing">
    <w:name w:val="No Spacing"/>
    <w:uiPriority w:val="1"/>
    <w:qFormat/>
    <w:rsid w:val="006A475E"/>
    <w:rPr>
      <w:color w:val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461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2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8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0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34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8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5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0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1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10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9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94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1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254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76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19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8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233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78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02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3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492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04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149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19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291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8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4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65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72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2.tiff"/><Relationship Id="rId47" Type="http://schemas.openxmlformats.org/officeDocument/2006/relationships/footer" Target="footer2.xml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https://git-scm.com/book/en/v1/Getting-Started-Git-Basics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0.tiff"/><Relationship Id="rId45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image" Target="media/image6.tiff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oter" Target="footer3.xml"/><Relationship Id="rId10" Type="http://schemas.openxmlformats.org/officeDocument/2006/relationships/hyperlink" Target="https://codeburst.io/git-and-github-in-a-nutshell-b0a3cc06458f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header" Target="header1.xml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5.png"/><Relationship Id="rId22" Type="http://schemas.openxmlformats.org/officeDocument/2006/relationships/image" Target="media/image13.tiff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tiff"/><Relationship Id="rId48" Type="http://schemas.openxmlformats.org/officeDocument/2006/relationships/header" Target="header3.xml"/><Relationship Id="rId8" Type="http://schemas.openxmlformats.org/officeDocument/2006/relationships/image" Target="media/image2.png"/><Relationship Id="rId51" Type="http://schemas.microsoft.com/office/2011/relationships/people" Target="people.xml"/><Relationship Id="rId3" Type="http://schemas.openxmlformats.org/officeDocument/2006/relationships/settings" Target="settings.xml"/><Relationship Id="rId12" Type="http://schemas.openxmlformats.org/officeDocument/2006/relationships/hyperlink" Target="https://github.com/" TargetMode="External"/><Relationship Id="rId17" Type="http://schemas.openxmlformats.org/officeDocument/2006/relationships/image" Target="media/image8.tiff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yperlink" Target="https://github.com/cityuseattle/amazon-apprenti-2019" TargetMode="External"/><Relationship Id="rId46" Type="http://schemas.openxmlformats.org/officeDocument/2006/relationships/footer" Target="footer1.xml"/><Relationship Id="rId20" Type="http://schemas.openxmlformats.org/officeDocument/2006/relationships/image" Target="media/image11.png"/><Relationship Id="rId41" Type="http://schemas.openxmlformats.org/officeDocument/2006/relationships/image" Target="media/image31.tiff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2534</TotalTime>
  <Pages>13</Pages>
  <Words>852</Words>
  <Characters>4863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SIU</Company>
  <LinksUpToDate>false</LinksUpToDate>
  <CharactersWithSpaces>5704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cp:lastModifiedBy>John C Chan</cp:lastModifiedBy>
  <cp:revision>32</cp:revision>
  <cp:lastPrinted>2015-08-24T16:06:00Z</cp:lastPrinted>
  <dcterms:created xsi:type="dcterms:W3CDTF">2021-12-28T16:34:00Z</dcterms:created>
  <dcterms:modified xsi:type="dcterms:W3CDTF">2022-03-17T21:09:00Z</dcterms:modified>
</cp:coreProperties>
</file>